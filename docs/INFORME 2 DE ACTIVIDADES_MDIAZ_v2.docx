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62A70B" w14:textId="77777777" w:rsidR="00840BDE" w:rsidRPr="006006B4" w:rsidRDefault="00840BDE" w:rsidP="005F391E">
      <w:pPr>
        <w:tabs>
          <w:tab w:val="left" w:pos="8080"/>
        </w:tabs>
        <w:spacing w:line="276" w:lineRule="auto"/>
        <w:jc w:val="center"/>
        <w:rPr>
          <w:rFonts w:ascii="Arial" w:hAnsi="Arial" w:cs="Arial"/>
          <w:sz w:val="22"/>
          <w:szCs w:val="22"/>
          <w:u w:val="single"/>
        </w:rPr>
      </w:pPr>
      <w:r w:rsidRPr="006006B4">
        <w:rPr>
          <w:rFonts w:ascii="Arial" w:hAnsi="Arial" w:cs="Arial"/>
          <w:sz w:val="22"/>
          <w:szCs w:val="22"/>
          <w:u w:val="single"/>
        </w:rPr>
        <w:t>INFORME N° 002-2024</w:t>
      </w:r>
    </w:p>
    <w:p w14:paraId="35AF4343" w14:textId="77777777" w:rsidR="00840BDE" w:rsidRDefault="00840BDE" w:rsidP="005F391E">
      <w:pPr>
        <w:spacing w:after="120" w:line="276" w:lineRule="auto"/>
        <w:jc w:val="both"/>
        <w:rPr>
          <w:rFonts w:ascii="Arial" w:hAnsi="Arial" w:cs="Arial"/>
          <w:sz w:val="22"/>
          <w:szCs w:val="22"/>
        </w:rPr>
      </w:pPr>
      <w:r w:rsidRPr="006006B4">
        <w:rPr>
          <w:rFonts w:ascii="Arial" w:hAnsi="Arial" w:cs="Arial"/>
          <w:sz w:val="22"/>
          <w:szCs w:val="22"/>
        </w:rPr>
        <w:t xml:space="preserve">Es grato dirigirme a usted, con la finalidad de informarle las principales funciones realizadas en </w:t>
      </w:r>
      <w:r w:rsidR="005C6764">
        <w:rPr>
          <w:rFonts w:ascii="Arial" w:hAnsi="Arial" w:cs="Arial"/>
          <w:sz w:val="22"/>
          <w:szCs w:val="22"/>
        </w:rPr>
        <w:t>el mes de diciembre</w:t>
      </w:r>
      <w:r w:rsidR="009A5D0E" w:rsidRPr="006006B4">
        <w:rPr>
          <w:rFonts w:ascii="Arial" w:hAnsi="Arial" w:cs="Arial"/>
          <w:sz w:val="22"/>
          <w:szCs w:val="22"/>
        </w:rPr>
        <w:t xml:space="preserve"> </w:t>
      </w:r>
      <w:r w:rsidR="005C6764">
        <w:rPr>
          <w:rFonts w:ascii="Arial" w:hAnsi="Arial" w:cs="Arial"/>
          <w:sz w:val="22"/>
          <w:szCs w:val="22"/>
        </w:rPr>
        <w:t xml:space="preserve">del </w:t>
      </w:r>
      <w:r w:rsidRPr="006006B4">
        <w:rPr>
          <w:rFonts w:ascii="Arial" w:hAnsi="Arial" w:cs="Arial"/>
          <w:sz w:val="22"/>
          <w:szCs w:val="22"/>
        </w:rPr>
        <w:t>2024. Al respecto, cabe precisar que las actividades realizadas van de acuerdo a los términos de referencia del presente servicio y son resumidas en el cumplimiento de las siguientes actividades:</w:t>
      </w:r>
    </w:p>
    <w:p w14:paraId="1FB43B55" w14:textId="77777777" w:rsidR="007F7CD6" w:rsidRPr="006006B4" w:rsidRDefault="007F7CD6" w:rsidP="005F391E">
      <w:pPr>
        <w:spacing w:after="120" w:line="276" w:lineRule="auto"/>
        <w:jc w:val="both"/>
        <w:rPr>
          <w:rFonts w:ascii="Arial" w:hAnsi="Arial" w:cs="Arial"/>
          <w:sz w:val="22"/>
          <w:szCs w:val="22"/>
        </w:rPr>
      </w:pPr>
    </w:p>
    <w:p w14:paraId="6054E51F" w14:textId="77777777" w:rsidR="00636B6F" w:rsidRDefault="009A5D0E" w:rsidP="005F391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5E2322">
        <w:rPr>
          <w:rFonts w:ascii="Arial" w:hAnsi="Arial" w:cs="Arial"/>
          <w:sz w:val="22"/>
          <w:szCs w:val="22"/>
        </w:rPr>
        <w:t xml:space="preserve">Incorporación </w:t>
      </w:r>
      <w:r w:rsidR="0004082C" w:rsidRPr="005E2322">
        <w:rPr>
          <w:rFonts w:ascii="Arial" w:hAnsi="Arial" w:cs="Arial"/>
          <w:sz w:val="22"/>
          <w:szCs w:val="22"/>
        </w:rPr>
        <w:t xml:space="preserve">y reorganización </w:t>
      </w:r>
      <w:r w:rsidRPr="005E2322">
        <w:rPr>
          <w:rFonts w:ascii="Arial" w:hAnsi="Arial" w:cs="Arial"/>
          <w:sz w:val="22"/>
          <w:szCs w:val="22"/>
        </w:rPr>
        <w:t xml:space="preserve">de </w:t>
      </w:r>
      <w:r w:rsidR="00BF6507">
        <w:rPr>
          <w:rFonts w:ascii="Arial" w:hAnsi="Arial" w:cs="Arial"/>
          <w:sz w:val="22"/>
          <w:szCs w:val="22"/>
        </w:rPr>
        <w:t xml:space="preserve">datos a la base </w:t>
      </w:r>
      <w:r w:rsidR="001114BA" w:rsidRPr="005E2322">
        <w:rPr>
          <w:rFonts w:ascii="Arial" w:hAnsi="Arial" w:cs="Arial"/>
          <w:sz w:val="22"/>
          <w:szCs w:val="22"/>
        </w:rPr>
        <w:t>de datos</w:t>
      </w:r>
      <w:r w:rsidR="00BF6507">
        <w:rPr>
          <w:rFonts w:ascii="Arial" w:hAnsi="Arial" w:cs="Arial"/>
          <w:sz w:val="22"/>
          <w:szCs w:val="22"/>
        </w:rPr>
        <w:t xml:space="preserve"> global</w:t>
      </w:r>
      <w:r w:rsidR="001114BA" w:rsidRPr="005E2322">
        <w:rPr>
          <w:rFonts w:ascii="Arial" w:hAnsi="Arial" w:cs="Arial"/>
          <w:sz w:val="22"/>
          <w:szCs w:val="22"/>
        </w:rPr>
        <w:t xml:space="preserve"> actual</w:t>
      </w:r>
      <w:r w:rsidR="00BF6507">
        <w:rPr>
          <w:rFonts w:ascii="Arial" w:hAnsi="Arial" w:cs="Arial"/>
          <w:sz w:val="22"/>
          <w:szCs w:val="22"/>
        </w:rPr>
        <w:t>,</w:t>
      </w:r>
      <w:r w:rsidR="001114BA" w:rsidRPr="005E2322">
        <w:rPr>
          <w:rFonts w:ascii="Arial" w:hAnsi="Arial" w:cs="Arial"/>
          <w:sz w:val="22"/>
          <w:szCs w:val="22"/>
        </w:rPr>
        <w:t xml:space="preserve"> </w:t>
      </w:r>
      <w:r w:rsidR="00B943C9" w:rsidRPr="005E2322">
        <w:rPr>
          <w:rFonts w:ascii="Arial" w:hAnsi="Arial" w:cs="Arial"/>
          <w:sz w:val="22"/>
          <w:szCs w:val="22"/>
        </w:rPr>
        <w:t>“STANDARIZED_DATA_TOTAL_1972_2024”</w:t>
      </w:r>
      <w:r w:rsidR="001114BA" w:rsidRPr="005E2322">
        <w:rPr>
          <w:rFonts w:ascii="Arial" w:hAnsi="Arial" w:cs="Arial"/>
          <w:sz w:val="22"/>
          <w:szCs w:val="22"/>
        </w:rPr>
        <w:t>:</w:t>
      </w:r>
    </w:p>
    <w:p w14:paraId="33E6CDC6" w14:textId="77777777" w:rsidR="00636B6F" w:rsidRDefault="001114BA" w:rsidP="00636B6F">
      <w:pPr>
        <w:pStyle w:val="Prrafodelista"/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5E2322">
        <w:rPr>
          <w:rFonts w:ascii="Arial" w:hAnsi="Arial" w:cs="Arial"/>
          <w:sz w:val="22"/>
          <w:szCs w:val="22"/>
        </w:rPr>
        <w:t xml:space="preserve"> </w:t>
      </w:r>
    </w:p>
    <w:p w14:paraId="3870F3E8" w14:textId="6F2C744B" w:rsidR="00636B6F" w:rsidRDefault="00636B6F" w:rsidP="00636B6F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Adición de información de los nuestros biométricos para los años 2009-2022. La información agregada corresponde a </w:t>
      </w:r>
      <w:r w:rsidR="000D7A05">
        <w:rPr>
          <w:rFonts w:ascii="Arial" w:hAnsi="Arial" w:cs="Arial"/>
          <w:sz w:val="22"/>
          <w:szCs w:val="22"/>
        </w:rPr>
        <w:t>unas 91698 nuevas observaciones</w:t>
      </w:r>
      <w:r w:rsidR="00CD7B2A">
        <w:rPr>
          <w:rFonts w:ascii="Arial" w:hAnsi="Arial" w:cs="Arial"/>
          <w:sz w:val="22"/>
          <w:szCs w:val="22"/>
        </w:rPr>
        <w:t xml:space="preserve"> (Tabla 1)</w:t>
      </w:r>
      <w:r>
        <w:rPr>
          <w:rFonts w:ascii="Arial" w:hAnsi="Arial" w:cs="Arial"/>
          <w:sz w:val="22"/>
          <w:szCs w:val="22"/>
        </w:rPr>
        <w:t>.</w:t>
      </w:r>
    </w:p>
    <w:p w14:paraId="6049CFFD" w14:textId="77777777" w:rsidR="00636B6F" w:rsidRDefault="00636B6F" w:rsidP="00636B6F">
      <w:pPr>
        <w:pStyle w:val="Prrafodelista"/>
        <w:spacing w:line="276" w:lineRule="auto"/>
        <w:jc w:val="both"/>
        <w:rPr>
          <w:rFonts w:ascii="Arial" w:hAnsi="Arial" w:cs="Arial"/>
          <w:sz w:val="22"/>
          <w:szCs w:val="22"/>
        </w:rPr>
      </w:pPr>
    </w:p>
    <w:p w14:paraId="0ABD0C68" w14:textId="2CA66CF2" w:rsidR="00636B6F" w:rsidRDefault="00636B6F" w:rsidP="00636B6F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Estandarización de los </w:t>
      </w:r>
      <w:r w:rsidR="001114BA" w:rsidRPr="005E2322">
        <w:rPr>
          <w:rFonts w:ascii="Arial" w:hAnsi="Arial" w:cs="Arial"/>
          <w:sz w:val="22"/>
          <w:szCs w:val="22"/>
        </w:rPr>
        <w:t>puertos</w:t>
      </w:r>
      <w:r>
        <w:rPr>
          <w:rFonts w:ascii="Arial" w:hAnsi="Arial" w:cs="Arial"/>
          <w:sz w:val="22"/>
          <w:szCs w:val="22"/>
        </w:rPr>
        <w:t xml:space="preserve"> por año (Anexo 1</w:t>
      </w:r>
      <w:r w:rsidR="000D7A05">
        <w:rPr>
          <w:rFonts w:ascii="Arial" w:hAnsi="Arial" w:cs="Arial"/>
          <w:sz w:val="22"/>
          <w:szCs w:val="22"/>
        </w:rPr>
        <w:t xml:space="preserve"> y Tabla </w:t>
      </w:r>
      <w:r w:rsidR="00CD7B2A">
        <w:rPr>
          <w:rFonts w:ascii="Arial" w:hAnsi="Arial" w:cs="Arial"/>
          <w:sz w:val="22"/>
          <w:szCs w:val="22"/>
        </w:rPr>
        <w:t>2</w:t>
      </w:r>
      <w:r>
        <w:rPr>
          <w:rFonts w:ascii="Arial" w:hAnsi="Arial" w:cs="Arial"/>
          <w:sz w:val="22"/>
          <w:szCs w:val="22"/>
        </w:rPr>
        <w:t xml:space="preserve">). </w:t>
      </w:r>
      <w:r w:rsidRPr="005E2322">
        <w:rPr>
          <w:rFonts w:ascii="Arial" w:hAnsi="Arial" w:cs="Arial"/>
          <w:sz w:val="22"/>
          <w:szCs w:val="22"/>
        </w:rPr>
        <w:t>Se agruparon las caletas a los puertos más cercanos con la finalidad de solo contar con los principales puertos de desembarques in</w:t>
      </w:r>
      <w:r w:rsidR="000D7A05">
        <w:rPr>
          <w:rFonts w:ascii="Arial" w:hAnsi="Arial" w:cs="Arial"/>
          <w:sz w:val="22"/>
          <w:szCs w:val="22"/>
        </w:rPr>
        <w:t>dustriales de Anchoveta (tabla 2</w:t>
      </w:r>
      <w:r w:rsidRPr="005E2322">
        <w:rPr>
          <w:rFonts w:ascii="Arial" w:hAnsi="Arial" w:cs="Arial"/>
          <w:sz w:val="22"/>
          <w:szCs w:val="22"/>
        </w:rPr>
        <w:t xml:space="preserve">). </w:t>
      </w:r>
    </w:p>
    <w:p w14:paraId="1191B00D" w14:textId="77777777" w:rsidR="00636B6F" w:rsidRDefault="00636B6F" w:rsidP="00636B6F">
      <w:pPr>
        <w:pStyle w:val="Prrafodelista"/>
        <w:spacing w:line="276" w:lineRule="auto"/>
        <w:ind w:left="1440"/>
        <w:jc w:val="both"/>
        <w:rPr>
          <w:rFonts w:ascii="Arial" w:hAnsi="Arial" w:cs="Arial"/>
          <w:sz w:val="22"/>
          <w:szCs w:val="22"/>
        </w:rPr>
      </w:pPr>
    </w:p>
    <w:p w14:paraId="1D1B9407" w14:textId="77777777" w:rsidR="00D85FC6" w:rsidRDefault="00D85FC6" w:rsidP="005F391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Validación y d</w:t>
      </w:r>
      <w:r w:rsidR="005C2B6F" w:rsidRPr="005E2322">
        <w:rPr>
          <w:rFonts w:ascii="Arial" w:hAnsi="Arial" w:cs="Arial"/>
          <w:sz w:val="22"/>
          <w:szCs w:val="22"/>
        </w:rPr>
        <w:t>epuración de</w:t>
      </w:r>
      <w:r>
        <w:rPr>
          <w:rFonts w:ascii="Arial" w:hAnsi="Arial" w:cs="Arial"/>
          <w:sz w:val="22"/>
          <w:szCs w:val="22"/>
        </w:rPr>
        <w:t xml:space="preserve"> los datos, considerando criterios de</w:t>
      </w:r>
      <w:r w:rsidR="005C2B6F" w:rsidRPr="005E2322">
        <w:rPr>
          <w:rFonts w:ascii="Arial" w:hAnsi="Arial" w:cs="Arial"/>
          <w:sz w:val="22"/>
          <w:szCs w:val="22"/>
        </w:rPr>
        <w:t xml:space="preserve"> idoneidad del muestreo: </w:t>
      </w:r>
    </w:p>
    <w:p w14:paraId="460A97F3" w14:textId="77777777" w:rsidR="00D85FC6" w:rsidRDefault="00D85FC6" w:rsidP="00D85FC6">
      <w:pPr>
        <w:pStyle w:val="Prrafodelista"/>
        <w:spacing w:line="276" w:lineRule="auto"/>
        <w:jc w:val="both"/>
        <w:rPr>
          <w:rFonts w:ascii="Arial" w:hAnsi="Arial" w:cs="Arial"/>
          <w:sz w:val="22"/>
          <w:szCs w:val="22"/>
        </w:rPr>
      </w:pPr>
    </w:p>
    <w:p w14:paraId="1F742317" w14:textId="77777777" w:rsidR="00D85FC6" w:rsidRDefault="00D85FC6" w:rsidP="00D85FC6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Al iniciar la validación, se registraron 431515 observaciones correspondientes a los muestreos biométricos por viaje de anchoveta.</w:t>
      </w:r>
    </w:p>
    <w:p w14:paraId="4572ECB7" w14:textId="77777777" w:rsidR="00D85FC6" w:rsidRDefault="00D85FC6" w:rsidP="00D85FC6">
      <w:pPr>
        <w:pStyle w:val="Prrafodelista"/>
        <w:spacing w:line="276" w:lineRule="auto"/>
        <w:ind w:left="1440"/>
        <w:jc w:val="both"/>
        <w:rPr>
          <w:rFonts w:ascii="Arial" w:hAnsi="Arial" w:cs="Arial"/>
          <w:sz w:val="22"/>
          <w:szCs w:val="22"/>
        </w:rPr>
      </w:pPr>
    </w:p>
    <w:p w14:paraId="64F00DA2" w14:textId="0A886561" w:rsidR="00D85FC6" w:rsidRDefault="005C2B6F" w:rsidP="001B2776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5E2322">
        <w:rPr>
          <w:rFonts w:ascii="Arial" w:hAnsi="Arial" w:cs="Arial"/>
          <w:sz w:val="22"/>
          <w:szCs w:val="22"/>
        </w:rPr>
        <w:t>Se eliminaron los datos que no prese</w:t>
      </w:r>
      <w:r w:rsidR="00D85FC6">
        <w:rPr>
          <w:rFonts w:ascii="Arial" w:hAnsi="Arial" w:cs="Arial"/>
          <w:sz w:val="22"/>
          <w:szCs w:val="22"/>
        </w:rPr>
        <w:t>ntaron área, longitud y latitud</w:t>
      </w:r>
      <w:r w:rsidR="00CD7B2A">
        <w:rPr>
          <w:rFonts w:ascii="Arial" w:hAnsi="Arial" w:cs="Arial"/>
          <w:sz w:val="22"/>
          <w:szCs w:val="22"/>
        </w:rPr>
        <w:t xml:space="preserve"> a la vez</w:t>
      </w:r>
      <w:r w:rsidR="00D85FC6">
        <w:rPr>
          <w:rFonts w:ascii="Arial" w:hAnsi="Arial" w:cs="Arial"/>
          <w:sz w:val="22"/>
          <w:szCs w:val="22"/>
        </w:rPr>
        <w:t xml:space="preserve">, reduciendo las observaciones en </w:t>
      </w:r>
      <w:r w:rsidR="00D85FC6" w:rsidRPr="005E2322">
        <w:rPr>
          <w:rFonts w:ascii="Arial" w:hAnsi="Arial" w:cs="Arial"/>
          <w:sz w:val="22"/>
          <w:szCs w:val="22"/>
        </w:rPr>
        <w:t>29.37%</w:t>
      </w:r>
      <w:r w:rsidR="001B2776">
        <w:rPr>
          <w:rFonts w:ascii="Arial" w:hAnsi="Arial" w:cs="Arial"/>
          <w:sz w:val="22"/>
          <w:szCs w:val="22"/>
        </w:rPr>
        <w:t xml:space="preserve">, con </w:t>
      </w:r>
      <w:r w:rsidR="001B2776" w:rsidRPr="001B2776">
        <w:rPr>
          <w:rFonts w:ascii="Arial" w:hAnsi="Arial" w:cs="Arial"/>
          <w:sz w:val="22"/>
          <w:szCs w:val="22"/>
        </w:rPr>
        <w:t>304775</w:t>
      </w:r>
      <w:r w:rsidR="001B2776">
        <w:rPr>
          <w:rFonts w:ascii="Arial" w:hAnsi="Arial" w:cs="Arial"/>
          <w:sz w:val="22"/>
          <w:szCs w:val="22"/>
        </w:rPr>
        <w:t xml:space="preserve"> al finalizar el primer filtro.</w:t>
      </w:r>
    </w:p>
    <w:p w14:paraId="6847E1EE" w14:textId="77777777" w:rsidR="00D85FC6" w:rsidRPr="00D85FC6" w:rsidRDefault="00D85FC6" w:rsidP="00D85FC6">
      <w:pPr>
        <w:pStyle w:val="Prrafodelista"/>
        <w:rPr>
          <w:rFonts w:ascii="Arial" w:hAnsi="Arial" w:cs="Arial"/>
          <w:sz w:val="22"/>
          <w:szCs w:val="22"/>
        </w:rPr>
      </w:pPr>
    </w:p>
    <w:p w14:paraId="28B35EC0" w14:textId="77777777" w:rsidR="00D85FC6" w:rsidRPr="001B2776" w:rsidRDefault="00D85FC6" w:rsidP="001B2776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</w:t>
      </w:r>
      <w:r w:rsidR="005C2B6F" w:rsidRPr="005E2322">
        <w:rPr>
          <w:rFonts w:ascii="Arial" w:hAnsi="Arial" w:cs="Arial"/>
          <w:sz w:val="22"/>
          <w:szCs w:val="22"/>
        </w:rPr>
        <w:t>e eliminaron filas con muestreo biométricos menores</w:t>
      </w:r>
      <w:r>
        <w:rPr>
          <w:rFonts w:ascii="Arial" w:hAnsi="Arial" w:cs="Arial"/>
          <w:sz w:val="22"/>
          <w:szCs w:val="22"/>
        </w:rPr>
        <w:t xml:space="preserve"> a 120 individuos, </w:t>
      </w:r>
      <w:r w:rsidR="001B2776">
        <w:rPr>
          <w:rFonts w:ascii="Arial" w:hAnsi="Arial" w:cs="Arial"/>
          <w:sz w:val="22"/>
          <w:szCs w:val="22"/>
        </w:rPr>
        <w:t xml:space="preserve">reduciendo las observaciones en </w:t>
      </w:r>
      <w:r>
        <w:rPr>
          <w:rFonts w:ascii="Arial" w:hAnsi="Arial" w:cs="Arial"/>
          <w:sz w:val="22"/>
          <w:szCs w:val="22"/>
        </w:rPr>
        <w:t>37.65%</w:t>
      </w:r>
      <w:r w:rsidR="001B2776">
        <w:rPr>
          <w:rFonts w:ascii="Arial" w:hAnsi="Arial" w:cs="Arial"/>
          <w:sz w:val="22"/>
          <w:szCs w:val="22"/>
        </w:rPr>
        <w:t xml:space="preserve">, con </w:t>
      </w:r>
      <w:r w:rsidR="001B2776" w:rsidRPr="001B2776">
        <w:rPr>
          <w:rFonts w:ascii="Arial" w:hAnsi="Arial" w:cs="Arial"/>
          <w:sz w:val="22"/>
          <w:szCs w:val="22"/>
        </w:rPr>
        <w:t>269023</w:t>
      </w:r>
      <w:r w:rsidR="001B2776">
        <w:rPr>
          <w:rFonts w:ascii="Arial" w:hAnsi="Arial" w:cs="Arial"/>
          <w:sz w:val="22"/>
          <w:szCs w:val="22"/>
        </w:rPr>
        <w:t xml:space="preserve"> al finalizar el segundo filtro.</w:t>
      </w:r>
    </w:p>
    <w:p w14:paraId="0446A5D3" w14:textId="77777777" w:rsidR="00D85FC6" w:rsidRPr="00D85FC6" w:rsidRDefault="00D85FC6" w:rsidP="00D85FC6">
      <w:pPr>
        <w:pStyle w:val="Prrafodelista"/>
        <w:rPr>
          <w:rFonts w:ascii="Arial" w:hAnsi="Arial" w:cs="Arial"/>
          <w:sz w:val="22"/>
          <w:szCs w:val="22"/>
        </w:rPr>
      </w:pPr>
    </w:p>
    <w:p w14:paraId="25543A5D" w14:textId="77777777" w:rsidR="001B2776" w:rsidRPr="001B2776" w:rsidRDefault="00D85FC6" w:rsidP="00647ED5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1B2776">
        <w:rPr>
          <w:rFonts w:ascii="Arial" w:hAnsi="Arial" w:cs="Arial"/>
          <w:sz w:val="22"/>
          <w:szCs w:val="22"/>
        </w:rPr>
        <w:t>S</w:t>
      </w:r>
      <w:r w:rsidR="005C2B6F" w:rsidRPr="001B2776">
        <w:rPr>
          <w:rFonts w:ascii="Arial" w:hAnsi="Arial" w:cs="Arial"/>
          <w:sz w:val="22"/>
          <w:szCs w:val="22"/>
        </w:rPr>
        <w:t xml:space="preserve">e eliminaron filas con </w:t>
      </w:r>
      <w:r w:rsidRPr="001B2776">
        <w:rPr>
          <w:rFonts w:ascii="Arial" w:hAnsi="Arial" w:cs="Arial"/>
          <w:sz w:val="22"/>
          <w:szCs w:val="22"/>
        </w:rPr>
        <w:t xml:space="preserve">captura cero o de tipo carácter, </w:t>
      </w:r>
      <w:r w:rsidR="001B2776" w:rsidRPr="001B2776">
        <w:rPr>
          <w:rFonts w:ascii="Arial" w:hAnsi="Arial" w:cs="Arial"/>
          <w:sz w:val="22"/>
          <w:szCs w:val="22"/>
        </w:rPr>
        <w:t>reduciendo las observaciones en 37.66%, con 268984 al finalizar el tercer filtro.</w:t>
      </w:r>
    </w:p>
    <w:p w14:paraId="2B4FC9CB" w14:textId="77777777" w:rsidR="001B2776" w:rsidRPr="001B2776" w:rsidRDefault="001B2776" w:rsidP="001B2776">
      <w:pPr>
        <w:pStyle w:val="Prrafodelista"/>
        <w:spacing w:line="276" w:lineRule="auto"/>
        <w:ind w:left="1440"/>
        <w:jc w:val="both"/>
        <w:rPr>
          <w:rFonts w:ascii="Arial" w:hAnsi="Arial" w:cs="Arial"/>
          <w:sz w:val="22"/>
          <w:szCs w:val="22"/>
        </w:rPr>
      </w:pPr>
    </w:p>
    <w:p w14:paraId="2EFD3994" w14:textId="10AC8C10" w:rsidR="00D85FC6" w:rsidRDefault="005C2B6F" w:rsidP="001B2776">
      <w:pPr>
        <w:pStyle w:val="Prrafodelista"/>
        <w:numPr>
          <w:ilvl w:val="1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D85FC6">
        <w:rPr>
          <w:rFonts w:ascii="Arial" w:hAnsi="Arial" w:cs="Arial"/>
          <w:sz w:val="22"/>
          <w:szCs w:val="22"/>
        </w:rPr>
        <w:t>Se utilizó las coordenadas del centro de las áreas isoparalitorales (centroide) para llenar viajes con ausencia de latitud y longitud</w:t>
      </w:r>
      <w:r w:rsidR="00E03717">
        <w:rPr>
          <w:rFonts w:ascii="Arial" w:hAnsi="Arial" w:cs="Arial"/>
          <w:sz w:val="22"/>
          <w:szCs w:val="22"/>
        </w:rPr>
        <w:t xml:space="preserve">, </w:t>
      </w:r>
      <w:r w:rsidR="00CD7B2A">
        <w:rPr>
          <w:rFonts w:ascii="Arial" w:hAnsi="Arial" w:cs="Arial"/>
          <w:sz w:val="22"/>
          <w:szCs w:val="22"/>
        </w:rPr>
        <w:t xml:space="preserve">reduciendo las observaciones en </w:t>
      </w:r>
      <w:r w:rsidR="00CD7B2A" w:rsidRPr="008F6555">
        <w:rPr>
          <w:rFonts w:ascii="Arial" w:hAnsi="Arial" w:cs="Arial"/>
          <w:color w:val="FF0000"/>
          <w:sz w:val="22"/>
          <w:szCs w:val="22"/>
        </w:rPr>
        <w:t xml:space="preserve">37.65%, </w:t>
      </w:r>
      <w:r w:rsidR="00CD7B2A">
        <w:rPr>
          <w:rFonts w:ascii="Arial" w:hAnsi="Arial" w:cs="Arial"/>
          <w:sz w:val="22"/>
          <w:szCs w:val="22"/>
        </w:rPr>
        <w:t xml:space="preserve">con </w:t>
      </w:r>
      <w:r w:rsidR="00CD7B2A" w:rsidRPr="002A66C1">
        <w:rPr>
          <w:rFonts w:ascii="Arial" w:hAnsi="Arial" w:cs="Arial"/>
          <w:color w:val="FF0000"/>
          <w:sz w:val="22"/>
          <w:szCs w:val="22"/>
        </w:rPr>
        <w:t>269023</w:t>
      </w:r>
      <w:r w:rsidR="00CD7B2A">
        <w:rPr>
          <w:rFonts w:ascii="Arial" w:hAnsi="Arial" w:cs="Arial"/>
          <w:sz w:val="22"/>
          <w:szCs w:val="22"/>
        </w:rPr>
        <w:t xml:space="preserve"> biométricos al finalizar el cuarto filtro.</w:t>
      </w:r>
      <w:r w:rsidRPr="00D85FC6">
        <w:rPr>
          <w:rFonts w:ascii="Arial" w:hAnsi="Arial" w:cs="Arial"/>
          <w:sz w:val="22"/>
          <w:szCs w:val="22"/>
        </w:rPr>
        <w:t xml:space="preserve"> </w:t>
      </w:r>
    </w:p>
    <w:p w14:paraId="7716E5BD" w14:textId="77777777" w:rsidR="007F421F" w:rsidRPr="007F421F" w:rsidRDefault="007F421F" w:rsidP="007F421F">
      <w:pPr>
        <w:spacing w:line="276" w:lineRule="auto"/>
        <w:jc w:val="both"/>
        <w:rPr>
          <w:rFonts w:ascii="Arial" w:hAnsi="Arial" w:cs="Arial"/>
          <w:sz w:val="22"/>
          <w:szCs w:val="22"/>
        </w:rPr>
      </w:pPr>
    </w:p>
    <w:p w14:paraId="44786D4F" w14:textId="659B2937" w:rsidR="005E2322" w:rsidDel="00B91FBE" w:rsidRDefault="007F421F" w:rsidP="005F391E">
      <w:pPr>
        <w:pStyle w:val="Prrafodelista"/>
        <w:numPr>
          <w:ilvl w:val="0"/>
          <w:numId w:val="1"/>
        </w:numPr>
        <w:spacing w:line="276" w:lineRule="auto"/>
        <w:jc w:val="both"/>
        <w:rPr>
          <w:del w:id="0" w:author="Pelagicos" w:date="2024-12-18T09:18:00Z"/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</w:t>
      </w:r>
      <w:r w:rsidR="005E2322">
        <w:rPr>
          <w:rFonts w:ascii="Arial" w:hAnsi="Arial" w:cs="Arial"/>
          <w:sz w:val="22"/>
          <w:szCs w:val="22"/>
        </w:rPr>
        <w:t xml:space="preserve">laboración de mapas de distribución de </w:t>
      </w:r>
      <w:r w:rsidR="00E03717">
        <w:rPr>
          <w:rFonts w:ascii="Arial" w:hAnsi="Arial" w:cs="Arial"/>
          <w:sz w:val="22"/>
          <w:szCs w:val="22"/>
        </w:rPr>
        <w:t>modas estimadas a partir</w:t>
      </w:r>
      <w:r w:rsidR="005E2322">
        <w:rPr>
          <w:rFonts w:ascii="Arial" w:hAnsi="Arial" w:cs="Arial"/>
          <w:sz w:val="22"/>
          <w:szCs w:val="22"/>
        </w:rPr>
        <w:t xml:space="preserve"> de las frecuencias de talla</w:t>
      </w:r>
      <w:r w:rsidR="00E03717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 xml:space="preserve"> (p</w:t>
      </w:r>
      <w:r w:rsidRPr="006C7B27">
        <w:rPr>
          <w:rFonts w:ascii="Arial" w:hAnsi="Arial" w:cs="Arial"/>
          <w:sz w:val="22"/>
          <w:szCs w:val="22"/>
        </w:rPr>
        <w:t>rogramación de códigos en R</w:t>
      </w:r>
      <w:r>
        <w:rPr>
          <w:rFonts w:ascii="Arial" w:hAnsi="Arial" w:cs="Arial"/>
          <w:sz w:val="22"/>
          <w:szCs w:val="22"/>
        </w:rPr>
        <w:t>)</w:t>
      </w:r>
      <w:r w:rsidR="005E2322">
        <w:rPr>
          <w:rFonts w:ascii="Arial" w:hAnsi="Arial" w:cs="Arial"/>
          <w:sz w:val="22"/>
          <w:szCs w:val="22"/>
        </w:rPr>
        <w:t xml:space="preserve">: </w:t>
      </w:r>
      <w:r w:rsidR="00B91FBE">
        <w:rPr>
          <w:rFonts w:ascii="Arial" w:hAnsi="Arial" w:cs="Arial"/>
          <w:sz w:val="22"/>
          <w:szCs w:val="22"/>
        </w:rPr>
        <w:t>S</w:t>
      </w:r>
      <w:r w:rsidR="005E2322">
        <w:rPr>
          <w:rFonts w:ascii="Arial" w:hAnsi="Arial" w:cs="Arial"/>
          <w:sz w:val="22"/>
          <w:szCs w:val="22"/>
        </w:rPr>
        <w:t xml:space="preserve">e agruparon los datos por semestre </w:t>
      </w:r>
      <w:r w:rsidR="00E03717">
        <w:rPr>
          <w:rFonts w:ascii="Arial" w:hAnsi="Arial" w:cs="Arial"/>
          <w:sz w:val="22"/>
          <w:szCs w:val="22"/>
        </w:rPr>
        <w:t xml:space="preserve">biológico, correspondiente al primer semestre </w:t>
      </w:r>
      <w:r w:rsidR="00E03717">
        <w:rPr>
          <w:rFonts w:ascii="Arial" w:hAnsi="Arial" w:cs="Arial"/>
          <w:sz w:val="22"/>
          <w:szCs w:val="22"/>
        </w:rPr>
        <w:t xml:space="preserve">los </w:t>
      </w:r>
      <w:r w:rsidR="005E2322">
        <w:rPr>
          <w:rFonts w:ascii="Arial" w:hAnsi="Arial" w:cs="Arial"/>
          <w:sz w:val="22"/>
          <w:szCs w:val="22"/>
        </w:rPr>
        <w:t>datos desde el 01 de abril al 30 de septiembre</w:t>
      </w:r>
      <w:r w:rsidR="00E03717">
        <w:rPr>
          <w:rFonts w:ascii="Arial" w:hAnsi="Arial" w:cs="Arial"/>
          <w:sz w:val="22"/>
          <w:szCs w:val="22"/>
        </w:rPr>
        <w:t xml:space="preserve"> y al segundo</w:t>
      </w:r>
      <w:r w:rsidR="005E2322">
        <w:rPr>
          <w:rFonts w:ascii="Arial" w:hAnsi="Arial" w:cs="Arial"/>
          <w:sz w:val="22"/>
          <w:szCs w:val="22"/>
        </w:rPr>
        <w:t xml:space="preserve"> </w:t>
      </w:r>
      <w:r w:rsidR="005F391E">
        <w:rPr>
          <w:rFonts w:ascii="Arial" w:hAnsi="Arial" w:cs="Arial"/>
          <w:sz w:val="22"/>
          <w:szCs w:val="22"/>
        </w:rPr>
        <w:t>semestre</w:t>
      </w:r>
      <w:r w:rsidR="00E03717">
        <w:rPr>
          <w:rFonts w:ascii="Arial" w:hAnsi="Arial" w:cs="Arial"/>
          <w:sz w:val="22"/>
          <w:szCs w:val="22"/>
        </w:rPr>
        <w:t xml:space="preserve"> los </w:t>
      </w:r>
      <w:r w:rsidR="005E2322">
        <w:rPr>
          <w:rFonts w:ascii="Arial" w:hAnsi="Arial" w:cs="Arial"/>
          <w:sz w:val="22"/>
          <w:szCs w:val="22"/>
        </w:rPr>
        <w:t>datos desde el 01 de octubre hasta el 31 de</w:t>
      </w:r>
      <w:r w:rsidR="005F391E">
        <w:rPr>
          <w:rFonts w:ascii="Arial" w:hAnsi="Arial" w:cs="Arial"/>
          <w:sz w:val="22"/>
          <w:szCs w:val="22"/>
        </w:rPr>
        <w:t xml:space="preserve"> marzo del siguiente año</w:t>
      </w:r>
      <w:del w:id="1" w:author="Erich Diaz Acuña" w:date="2024-12-18T08:31:00Z">
        <w:r w:rsidR="005F391E" w:rsidDel="00E03717">
          <w:rPr>
            <w:rFonts w:ascii="Arial" w:hAnsi="Arial" w:cs="Arial"/>
            <w:sz w:val="22"/>
            <w:szCs w:val="22"/>
          </w:rPr>
          <w:delText>)</w:delText>
        </w:r>
      </w:del>
      <w:r w:rsidR="005F391E">
        <w:rPr>
          <w:rFonts w:ascii="Arial" w:hAnsi="Arial" w:cs="Arial"/>
          <w:sz w:val="22"/>
          <w:szCs w:val="22"/>
        </w:rPr>
        <w:t xml:space="preserve"> (Anexo 2).</w:t>
      </w:r>
    </w:p>
    <w:p w14:paraId="5B064E08" w14:textId="77777777" w:rsidR="005F391E" w:rsidRPr="002A66C1" w:rsidRDefault="005F391E" w:rsidP="002A66C1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</w:p>
    <w:p w14:paraId="1BEC7D0C" w14:textId="0787B449" w:rsidR="00AB6FD9" w:rsidRDefault="0052037F" w:rsidP="007F421F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Estimación de la captura </w:t>
      </w:r>
      <w:r w:rsidR="007F421F">
        <w:rPr>
          <w:rFonts w:ascii="Arial" w:hAnsi="Arial" w:cs="Arial"/>
          <w:sz w:val="22"/>
          <w:szCs w:val="22"/>
        </w:rPr>
        <w:t xml:space="preserve">de juveniles en número y peso </w:t>
      </w:r>
      <w:r w:rsidR="00B91FBE">
        <w:rPr>
          <w:rFonts w:ascii="Arial" w:hAnsi="Arial" w:cs="Arial"/>
          <w:sz w:val="22"/>
          <w:szCs w:val="22"/>
        </w:rPr>
        <w:t>(absoluta</w:t>
      </w:r>
      <w:r w:rsidR="007F421F">
        <w:rPr>
          <w:rFonts w:ascii="Arial" w:hAnsi="Arial" w:cs="Arial"/>
          <w:sz w:val="22"/>
          <w:szCs w:val="22"/>
        </w:rPr>
        <w:t xml:space="preserve"> y relativa) de cada estructura de tallas por muestreo biométrico (p</w:t>
      </w:r>
      <w:r w:rsidR="007F421F" w:rsidRPr="006C7B27">
        <w:rPr>
          <w:rFonts w:ascii="Arial" w:hAnsi="Arial" w:cs="Arial"/>
          <w:sz w:val="22"/>
          <w:szCs w:val="22"/>
        </w:rPr>
        <w:t>rogramación de códigos en R</w:t>
      </w:r>
      <w:r w:rsidR="007F421F">
        <w:rPr>
          <w:rFonts w:ascii="Arial" w:hAnsi="Arial" w:cs="Arial"/>
          <w:sz w:val="22"/>
          <w:szCs w:val="22"/>
        </w:rPr>
        <w:t xml:space="preserve">) : Se empleó los parámetros de la relación talla, a= 0.0036 y b= 3.2380, y se realizó la ponderación a la captura del viaje </w:t>
      </w:r>
      <w:r w:rsidR="007F7CD6" w:rsidRPr="007F421F">
        <w:rPr>
          <w:rFonts w:ascii="Arial" w:hAnsi="Arial" w:cs="Arial"/>
          <w:sz w:val="22"/>
          <w:szCs w:val="22"/>
        </w:rPr>
        <w:t>(Anexo 3)</w:t>
      </w:r>
      <w:r w:rsidR="00BF6507" w:rsidRPr="007F421F">
        <w:rPr>
          <w:rFonts w:ascii="Arial" w:hAnsi="Arial" w:cs="Arial"/>
          <w:sz w:val="22"/>
          <w:szCs w:val="22"/>
        </w:rPr>
        <w:t>.</w:t>
      </w:r>
    </w:p>
    <w:p w14:paraId="5A85FDAA" w14:textId="77777777" w:rsidR="007E4E64" w:rsidRPr="007E4E64" w:rsidRDefault="007E4E64" w:rsidP="007E4E64">
      <w:pPr>
        <w:pStyle w:val="Prrafodelista"/>
        <w:rPr>
          <w:rFonts w:ascii="Arial" w:hAnsi="Arial" w:cs="Arial"/>
          <w:sz w:val="22"/>
          <w:szCs w:val="22"/>
        </w:rPr>
      </w:pPr>
    </w:p>
    <w:p w14:paraId="61614776" w14:textId="05AFF80D" w:rsidR="007E4E64" w:rsidRPr="002A66C1" w:rsidRDefault="007E4E64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  <w:sz w:val="22"/>
          <w:szCs w:val="22"/>
        </w:rPr>
      </w:pPr>
      <w:r w:rsidRPr="007E4E64">
        <w:rPr>
          <w:rFonts w:ascii="Arial" w:hAnsi="Arial" w:cs="Arial"/>
          <w:sz w:val="22"/>
          <w:szCs w:val="22"/>
        </w:rPr>
        <w:t xml:space="preserve">Elaboración de mapas de </w:t>
      </w:r>
      <w:r w:rsidR="00E03717">
        <w:rPr>
          <w:rFonts w:ascii="Arial" w:hAnsi="Arial" w:cs="Arial"/>
          <w:sz w:val="22"/>
          <w:szCs w:val="22"/>
        </w:rPr>
        <w:t>incidencia relativa</w:t>
      </w:r>
      <w:r w:rsidR="00E03717" w:rsidRPr="007E4E64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 xml:space="preserve">de juveniles </w:t>
      </w:r>
      <w:r w:rsidR="00E03717">
        <w:rPr>
          <w:rFonts w:ascii="Arial" w:hAnsi="Arial" w:cs="Arial"/>
          <w:sz w:val="22"/>
          <w:szCs w:val="22"/>
        </w:rPr>
        <w:t>en áreas de 5x5 m</w:t>
      </w:r>
      <w:r w:rsidR="00053E5D">
        <w:rPr>
          <w:rFonts w:ascii="Arial" w:hAnsi="Arial" w:cs="Arial"/>
          <w:sz w:val="22"/>
          <w:szCs w:val="22"/>
        </w:rPr>
        <w:t>n</w:t>
      </w:r>
      <w:ins w:id="2" w:author="Pelagicos" w:date="2024-12-18T09:14:00Z">
        <w:r w:rsidR="00B91FBE">
          <w:rPr>
            <w:rFonts w:ascii="Arial" w:hAnsi="Arial" w:cs="Arial"/>
            <w:sz w:val="22"/>
            <w:szCs w:val="22"/>
          </w:rPr>
          <w:t xml:space="preserve">. </w:t>
        </w:r>
      </w:ins>
      <w:r w:rsidR="00E03717">
        <w:rPr>
          <w:rFonts w:ascii="Arial" w:hAnsi="Arial" w:cs="Arial"/>
          <w:sz w:val="22"/>
          <w:szCs w:val="22"/>
        </w:rPr>
        <w:t xml:space="preserve">Esto se calculó </w:t>
      </w:r>
      <w:r>
        <w:rPr>
          <w:rFonts w:ascii="Arial" w:hAnsi="Arial" w:cs="Arial"/>
          <w:sz w:val="22"/>
          <w:szCs w:val="22"/>
        </w:rPr>
        <w:t>a partir de la ponderación a la captura</w:t>
      </w:r>
      <w:r w:rsidRPr="007E4E64">
        <w:rPr>
          <w:rFonts w:ascii="Arial" w:hAnsi="Arial" w:cs="Arial"/>
          <w:sz w:val="22"/>
          <w:szCs w:val="22"/>
        </w:rPr>
        <w:t xml:space="preserve"> de las frecuencias de la estructura de talla (programación de códigos en R): </w:t>
      </w:r>
      <w:r w:rsidRPr="00F44BBC">
        <w:rPr>
          <w:rFonts w:ascii="Arial" w:hAnsi="Arial" w:cs="Arial"/>
          <w:bCs/>
          <w:sz w:val="22"/>
          <w:szCs w:val="22"/>
        </w:rPr>
        <w:t>Se tomó</w:t>
      </w:r>
      <w:r w:rsidR="00727351" w:rsidRPr="00F44BBC">
        <w:rPr>
          <w:rFonts w:ascii="Arial" w:hAnsi="Arial" w:cs="Arial"/>
          <w:bCs/>
          <w:sz w:val="22"/>
          <w:szCs w:val="22"/>
        </w:rPr>
        <w:t xml:space="preserve"> </w:t>
      </w:r>
      <w:r w:rsidR="005825F2">
        <w:rPr>
          <w:rFonts w:ascii="Arial" w:hAnsi="Arial" w:cs="Arial"/>
          <w:bCs/>
          <w:sz w:val="22"/>
          <w:szCs w:val="22"/>
        </w:rPr>
        <w:t xml:space="preserve">el porcentaje </w:t>
      </w:r>
      <w:r w:rsidR="00727351" w:rsidRPr="00F44BBC">
        <w:rPr>
          <w:rFonts w:ascii="Arial" w:hAnsi="Arial" w:cs="Arial"/>
          <w:bCs/>
          <w:sz w:val="22"/>
          <w:szCs w:val="22"/>
        </w:rPr>
        <w:t>de juveniles</w:t>
      </w:r>
      <w:r w:rsidR="005825F2">
        <w:rPr>
          <w:rFonts w:ascii="Arial" w:hAnsi="Arial" w:cs="Arial"/>
          <w:bCs/>
          <w:sz w:val="22"/>
          <w:szCs w:val="22"/>
        </w:rPr>
        <w:t xml:space="preserve"> </w:t>
      </w:r>
      <w:r w:rsidR="00727351" w:rsidRPr="00F44BBC">
        <w:rPr>
          <w:rFonts w:ascii="Arial" w:hAnsi="Arial" w:cs="Arial"/>
          <w:bCs/>
          <w:sz w:val="22"/>
          <w:szCs w:val="22"/>
        </w:rPr>
        <w:t xml:space="preserve">en peso </w:t>
      </w:r>
      <w:r w:rsidR="007A7829" w:rsidRPr="00F44BBC">
        <w:rPr>
          <w:rFonts w:ascii="Arial" w:hAnsi="Arial" w:cs="Arial"/>
          <w:bCs/>
          <w:sz w:val="22"/>
          <w:szCs w:val="22"/>
        </w:rPr>
        <w:t xml:space="preserve">por </w:t>
      </w:r>
      <w:r w:rsidR="00B91FBE">
        <w:rPr>
          <w:rFonts w:ascii="Arial" w:hAnsi="Arial" w:cs="Arial"/>
          <w:bCs/>
          <w:sz w:val="22"/>
          <w:szCs w:val="22"/>
        </w:rPr>
        <w:t>área de 5x5 mm</w:t>
      </w:r>
      <w:r w:rsidRPr="002A66C1">
        <w:rPr>
          <w:rFonts w:ascii="Arial" w:hAnsi="Arial" w:cs="Arial"/>
          <w:bCs/>
          <w:sz w:val="22"/>
          <w:szCs w:val="22"/>
        </w:rPr>
        <w:t xml:space="preserve">; </w:t>
      </w:r>
      <w:r w:rsidRPr="002A66C1">
        <w:rPr>
          <w:rFonts w:ascii="Arial" w:hAnsi="Arial" w:cs="Arial"/>
          <w:sz w:val="22"/>
          <w:szCs w:val="22"/>
        </w:rPr>
        <w:t xml:space="preserve">además </w:t>
      </w:r>
      <w:r w:rsidR="00B91FBE" w:rsidRPr="002A66C1">
        <w:rPr>
          <w:rFonts w:ascii="Arial" w:hAnsi="Arial" w:cs="Arial"/>
          <w:sz w:val="22"/>
          <w:szCs w:val="22"/>
        </w:rPr>
        <w:t>se agruparon los datos por semestre biológico, correspondiente al primer semestre los datos desde el 01 de abril al 30 de septiembre y al segundo semestre los datos desde el 01 de octubre hasta el 31 de marzo del siguiente año</w:t>
      </w:r>
      <w:r w:rsidRPr="002A66C1">
        <w:rPr>
          <w:rFonts w:ascii="Arial" w:hAnsi="Arial" w:cs="Arial"/>
          <w:sz w:val="22"/>
          <w:szCs w:val="22"/>
        </w:rPr>
        <w:t>(Anexo 4).</w:t>
      </w:r>
    </w:p>
    <w:p w14:paraId="6BFF5880" w14:textId="77777777" w:rsidR="00AB6FD9" w:rsidDel="00CB5135" w:rsidRDefault="00AB6FD9">
      <w:pPr>
        <w:rPr>
          <w:del w:id="3" w:author="Casa" w:date="2024-12-20T06:56:00Z"/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3DF31026" w14:textId="54A670FA" w:rsidR="006006B4" w:rsidRDefault="002A66C1" w:rsidP="005E5855">
      <w:pPr>
        <w:rPr>
          <w:rFonts w:ascii="Arial" w:hAnsi="Arial" w:cs="Arial"/>
          <w:sz w:val="22"/>
          <w:szCs w:val="2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4320" behindDoc="0" locked="0" layoutInCell="1" allowOverlap="1" wp14:anchorId="5EB6538B" wp14:editId="08F82C05">
            <wp:simplePos x="0" y="0"/>
            <wp:positionH relativeFrom="column">
              <wp:posOffset>-13970</wp:posOffset>
            </wp:positionH>
            <wp:positionV relativeFrom="paragraph">
              <wp:posOffset>357505</wp:posOffset>
            </wp:positionV>
            <wp:extent cx="5589905" cy="7528560"/>
            <wp:effectExtent l="0" t="0" r="0" b="0"/>
            <wp:wrapSquare wrapText="bothSides"/>
            <wp:docPr id="115557520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75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06B4">
        <w:rPr>
          <w:rFonts w:ascii="Arial" w:hAnsi="Arial" w:cs="Arial"/>
          <w:sz w:val="22"/>
          <w:szCs w:val="22"/>
        </w:rPr>
        <w:t>A</w:t>
      </w:r>
      <w:r w:rsidR="0052037F">
        <w:rPr>
          <w:rFonts w:ascii="Arial" w:hAnsi="Arial" w:cs="Arial"/>
          <w:sz w:val="22"/>
          <w:szCs w:val="22"/>
        </w:rPr>
        <w:t>nexo</w:t>
      </w:r>
      <w:r w:rsidR="006006B4">
        <w:rPr>
          <w:rFonts w:ascii="Arial" w:hAnsi="Arial" w:cs="Arial"/>
          <w:sz w:val="22"/>
          <w:szCs w:val="22"/>
        </w:rPr>
        <w:t xml:space="preserve"> 1</w:t>
      </w:r>
      <w:r w:rsidR="00206EA0">
        <w:rPr>
          <w:rFonts w:ascii="Arial" w:hAnsi="Arial" w:cs="Arial"/>
          <w:sz w:val="22"/>
          <w:szCs w:val="22"/>
        </w:rPr>
        <w:t xml:space="preserve"> (Número de biométricos por años por puerto) </w:t>
      </w:r>
    </w:p>
    <w:p w14:paraId="30BF6024" w14:textId="6A337F45" w:rsidR="006006B4" w:rsidRDefault="006006B4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38D812DB" w14:textId="092A6FC1" w:rsidR="006006B4" w:rsidRDefault="006006B4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545823DD" w14:textId="424886D7" w:rsidR="006006B4" w:rsidRPr="00AB6FD9" w:rsidRDefault="006006B4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644AAC16" w14:textId="7455F748" w:rsidR="002A66C1" w:rsidRDefault="002A66C1">
      <w:pPr>
        <w:rPr>
          <w:rFonts w:ascii="Arial" w:hAnsi="Arial" w:cs="Arial"/>
          <w:color w:val="FF0000"/>
          <w:sz w:val="22"/>
          <w:szCs w:val="22"/>
        </w:rPr>
      </w:pPr>
    </w:p>
    <w:p w14:paraId="5F97362E" w14:textId="0912764D" w:rsidR="00CD7B2A" w:rsidRPr="00E03717" w:rsidRDefault="00CD7B2A" w:rsidP="00CD7B2A">
      <w:pPr>
        <w:spacing w:line="276" w:lineRule="auto"/>
        <w:jc w:val="both"/>
        <w:rPr>
          <w:rFonts w:ascii="Arial" w:hAnsi="Arial" w:cs="Arial"/>
          <w:color w:val="FF0000"/>
          <w:sz w:val="22"/>
          <w:szCs w:val="22"/>
        </w:rPr>
      </w:pPr>
      <w:r w:rsidRPr="00E03717">
        <w:rPr>
          <w:rFonts w:ascii="Arial" w:hAnsi="Arial" w:cs="Arial"/>
          <w:color w:val="FF0000"/>
          <w:sz w:val="22"/>
          <w:szCs w:val="22"/>
        </w:rPr>
        <w:t xml:space="preserve">Tabla </w:t>
      </w:r>
      <w:r>
        <w:rPr>
          <w:rFonts w:ascii="Arial" w:hAnsi="Arial" w:cs="Arial"/>
          <w:color w:val="FF0000"/>
          <w:sz w:val="22"/>
          <w:szCs w:val="22"/>
        </w:rPr>
        <w:t>1</w:t>
      </w:r>
      <w:r w:rsidRPr="00E03717">
        <w:rPr>
          <w:rFonts w:ascii="Arial" w:hAnsi="Arial" w:cs="Arial"/>
          <w:color w:val="FF0000"/>
          <w:sz w:val="22"/>
          <w:szCs w:val="22"/>
        </w:rPr>
        <w:t>. Número de biométricos recuperados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"/>
        <w:gridCol w:w="849"/>
        <w:gridCol w:w="849"/>
        <w:gridCol w:w="849"/>
        <w:gridCol w:w="849"/>
        <w:gridCol w:w="849"/>
        <w:gridCol w:w="850"/>
        <w:gridCol w:w="850"/>
        <w:gridCol w:w="850"/>
        <w:gridCol w:w="850"/>
      </w:tblGrid>
      <w:tr w:rsidR="00CD7B2A" w:rsidRPr="00E03717" w14:paraId="58AD4B19" w14:textId="77777777" w:rsidTr="00431CC2">
        <w:tc>
          <w:tcPr>
            <w:tcW w:w="849" w:type="dxa"/>
          </w:tcPr>
          <w:p w14:paraId="47066EAF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Mes</w:t>
            </w:r>
          </w:p>
        </w:tc>
        <w:tc>
          <w:tcPr>
            <w:tcW w:w="849" w:type="dxa"/>
          </w:tcPr>
          <w:p w14:paraId="5CD0FF99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Nov-24</w:t>
            </w:r>
          </w:p>
        </w:tc>
        <w:tc>
          <w:tcPr>
            <w:tcW w:w="849" w:type="dxa"/>
          </w:tcPr>
          <w:p w14:paraId="58EA6A1F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Dic-24</w:t>
            </w:r>
          </w:p>
        </w:tc>
        <w:tc>
          <w:tcPr>
            <w:tcW w:w="849" w:type="dxa"/>
          </w:tcPr>
          <w:p w14:paraId="33F6036D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Ene-25</w:t>
            </w:r>
          </w:p>
        </w:tc>
        <w:tc>
          <w:tcPr>
            <w:tcW w:w="849" w:type="dxa"/>
          </w:tcPr>
          <w:p w14:paraId="7FEE301B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Feb-25</w:t>
            </w:r>
          </w:p>
        </w:tc>
        <w:tc>
          <w:tcPr>
            <w:tcW w:w="849" w:type="dxa"/>
          </w:tcPr>
          <w:p w14:paraId="6FB86EE5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..</w:t>
            </w:r>
          </w:p>
        </w:tc>
        <w:tc>
          <w:tcPr>
            <w:tcW w:w="850" w:type="dxa"/>
          </w:tcPr>
          <w:p w14:paraId="11834766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..</w:t>
            </w:r>
          </w:p>
        </w:tc>
        <w:tc>
          <w:tcPr>
            <w:tcW w:w="850" w:type="dxa"/>
          </w:tcPr>
          <w:p w14:paraId="7456BF6F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..</w:t>
            </w:r>
          </w:p>
        </w:tc>
        <w:tc>
          <w:tcPr>
            <w:tcW w:w="850" w:type="dxa"/>
          </w:tcPr>
          <w:p w14:paraId="3EFB0C0C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..</w:t>
            </w:r>
          </w:p>
        </w:tc>
        <w:tc>
          <w:tcPr>
            <w:tcW w:w="850" w:type="dxa"/>
          </w:tcPr>
          <w:p w14:paraId="4009F29D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..</w:t>
            </w:r>
          </w:p>
        </w:tc>
      </w:tr>
      <w:tr w:rsidR="00CD7B2A" w:rsidRPr="00E03717" w14:paraId="09CFA69B" w14:textId="77777777" w:rsidTr="00431CC2">
        <w:tc>
          <w:tcPr>
            <w:tcW w:w="849" w:type="dxa"/>
          </w:tcPr>
          <w:p w14:paraId="0B26E4AA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N</w:t>
            </w:r>
          </w:p>
        </w:tc>
        <w:tc>
          <w:tcPr>
            <w:tcW w:w="849" w:type="dxa"/>
          </w:tcPr>
          <w:p w14:paraId="6E1EF46B" w14:textId="60FE720B" w:rsidR="00CD7B2A" w:rsidRPr="00E03717" w:rsidRDefault="00615FA7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  <w:color w:val="FF0000"/>
                <w:sz w:val="18"/>
                <w:szCs w:val="18"/>
              </w:rPr>
              <w:t>302920</w:t>
            </w:r>
          </w:p>
        </w:tc>
        <w:tc>
          <w:tcPr>
            <w:tcW w:w="849" w:type="dxa"/>
          </w:tcPr>
          <w:p w14:paraId="3493A296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E03717">
              <w:rPr>
                <w:rFonts w:ascii="Arial" w:hAnsi="Arial" w:cs="Arial"/>
                <w:color w:val="FF0000"/>
                <w:sz w:val="18"/>
                <w:szCs w:val="18"/>
              </w:rPr>
              <w:t>431515</w:t>
            </w:r>
          </w:p>
        </w:tc>
        <w:tc>
          <w:tcPr>
            <w:tcW w:w="849" w:type="dxa"/>
          </w:tcPr>
          <w:p w14:paraId="1ED115C2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49" w:type="dxa"/>
          </w:tcPr>
          <w:p w14:paraId="563C6EF8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49" w:type="dxa"/>
          </w:tcPr>
          <w:p w14:paraId="677A0279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</w:tcPr>
          <w:p w14:paraId="4EBDC8C1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</w:tcPr>
          <w:p w14:paraId="61CB640F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</w:tcPr>
          <w:p w14:paraId="52CA8C62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</w:tcPr>
          <w:p w14:paraId="3F786BE3" w14:textId="77777777" w:rsidR="00CD7B2A" w:rsidRPr="00E03717" w:rsidRDefault="00CD7B2A" w:rsidP="00431CC2">
            <w:pPr>
              <w:spacing w:line="276" w:lineRule="auto"/>
              <w:jc w:val="both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</w:tbl>
    <w:p w14:paraId="5464B9FD" w14:textId="7F382864" w:rsidR="006006B4" w:rsidRDefault="0054726B" w:rsidP="005F391E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302920  (Areq</w:t>
      </w:r>
      <w:r w:rsidR="00FA5745">
        <w:rPr>
          <w:rFonts w:ascii="Arial" w:hAnsi="Arial" w:cs="Arial"/>
          <w:sz w:val="22"/>
          <w:szCs w:val="22"/>
        </w:rPr>
        <w:t>-Ilo-1972-2014</w:t>
      </w:r>
      <w:r>
        <w:rPr>
          <w:rFonts w:ascii="Arial" w:hAnsi="Arial" w:cs="Arial"/>
          <w:sz w:val="22"/>
          <w:szCs w:val="22"/>
        </w:rPr>
        <w:t>)</w:t>
      </w:r>
    </w:p>
    <w:p w14:paraId="0AF19D30" w14:textId="49CD7AAC" w:rsidR="00FA5745" w:rsidRDefault="00FA5745" w:rsidP="005F391E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ID: MATRICULA-FECHA-PUERTO</w:t>
      </w:r>
    </w:p>
    <w:p w14:paraId="2AE59B4F" w14:textId="6B4681E2" w:rsidR="0054726B" w:rsidRDefault="0054726B" w:rsidP="005F391E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357185 (1972-2024)</w:t>
      </w:r>
    </w:p>
    <w:p w14:paraId="745F5464" w14:textId="77777777" w:rsidR="0054726B" w:rsidRPr="0054726B" w:rsidRDefault="0054726B" w:rsidP="0054726B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1er fil : </w:t>
      </w:r>
      <w:r w:rsidRPr="0054726B">
        <w:rPr>
          <w:rFonts w:ascii="Lucida Console" w:hAnsi="Lucida Console"/>
          <w:color w:val="000000"/>
          <w:bdr w:val="none" w:sz="0" w:space="0" w:color="auto" w:frame="1"/>
        </w:rPr>
        <w:t>336477</w:t>
      </w:r>
    </w:p>
    <w:p w14:paraId="6BECB43D" w14:textId="77777777" w:rsidR="0054726B" w:rsidRDefault="0054726B" w:rsidP="0054726B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2do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310323</w:t>
      </w:r>
    </w:p>
    <w:p w14:paraId="4A19CDF2" w14:textId="77777777" w:rsidR="0054726B" w:rsidRDefault="0054726B" w:rsidP="0054726B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3er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310293</w:t>
      </w:r>
    </w:p>
    <w:p w14:paraId="23141339" w14:textId="77777777" w:rsidR="0054726B" w:rsidRDefault="0054726B" w:rsidP="0054726B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4to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310293</w:t>
      </w:r>
    </w:p>
    <w:p w14:paraId="6E57F85F" w14:textId="0BDF2962" w:rsidR="0054726B" w:rsidRDefault="0054726B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36ECD64A" w14:textId="5AB46735" w:rsidR="00FA5745" w:rsidRDefault="00FA5745" w:rsidP="00FA5745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ID:</w:t>
      </w:r>
      <w:r>
        <w:rPr>
          <w:rFonts w:ascii="Arial" w:hAnsi="Arial" w:cs="Arial"/>
          <w:sz w:val="22"/>
          <w:szCs w:val="22"/>
        </w:rPr>
        <w:t xml:space="preserve"> EMBARCACION</w:t>
      </w:r>
      <w:r>
        <w:rPr>
          <w:rFonts w:ascii="Arial" w:hAnsi="Arial" w:cs="Arial"/>
          <w:sz w:val="22"/>
          <w:szCs w:val="22"/>
        </w:rPr>
        <w:t>-FECHA-PUERTO</w:t>
      </w:r>
    </w:p>
    <w:p w14:paraId="36E5AE7F" w14:textId="2620945C" w:rsidR="00FA5745" w:rsidRP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431515</w:t>
      </w:r>
      <w:r>
        <w:rPr>
          <w:rFonts w:ascii="Arial" w:hAnsi="Arial" w:cs="Arial"/>
          <w:sz w:val="22"/>
          <w:szCs w:val="22"/>
        </w:rPr>
        <w:t xml:space="preserve"> (1972-2024)</w:t>
      </w:r>
    </w:p>
    <w:p w14:paraId="59A4DEF6" w14:textId="77777777" w:rsid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1er fil 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304775</w:t>
      </w:r>
    </w:p>
    <w:p w14:paraId="043615B3" w14:textId="77777777" w:rsid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2do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269023</w:t>
      </w:r>
    </w:p>
    <w:p w14:paraId="4D0100CF" w14:textId="77777777" w:rsid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3er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268984</w:t>
      </w:r>
    </w:p>
    <w:p w14:paraId="02CD26B8" w14:textId="77777777" w:rsid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rFonts w:ascii="Arial" w:hAnsi="Arial" w:cs="Arial"/>
          <w:sz w:val="22"/>
          <w:szCs w:val="22"/>
        </w:rPr>
        <w:t xml:space="preserve">4to fil: </w:t>
      </w:r>
      <w:r>
        <w:rPr>
          <w:rStyle w:val="gntyacmba4b"/>
          <w:rFonts w:ascii="Lucida Console" w:eastAsiaTheme="majorEastAsia" w:hAnsi="Lucida Console"/>
          <w:color w:val="000000"/>
          <w:bdr w:val="none" w:sz="0" w:space="0" w:color="auto" w:frame="1"/>
        </w:rPr>
        <w:t>268984</w:t>
      </w:r>
    </w:p>
    <w:p w14:paraId="52E1DCA0" w14:textId="4454C317" w:rsidR="00FA5745" w:rsidRDefault="00FA5745" w:rsidP="00FA5745">
      <w:pPr>
        <w:pStyle w:val="HTMLconformatoprevio"/>
        <w:shd w:val="clear" w:color="auto" w:fill="FFFFFF"/>
        <w:wordWrap w:val="0"/>
        <w:rPr>
          <w:rFonts w:ascii="Lucida Console" w:hAnsi="Lucida Console"/>
          <w:color w:val="000000"/>
        </w:rPr>
      </w:pPr>
      <w:bookmarkStart w:id="4" w:name="_GoBack"/>
      <w:bookmarkEnd w:id="4"/>
    </w:p>
    <w:p w14:paraId="6368470E" w14:textId="77777777" w:rsidR="00CD7B2A" w:rsidRDefault="00CD7B2A">
      <w:pPr>
        <w:rPr>
          <w:ins w:id="5" w:author="Pelagicos" w:date="2024-12-18T09:01:00Z"/>
          <w:rFonts w:ascii="Arial" w:hAnsi="Arial" w:cs="Arial"/>
          <w:sz w:val="22"/>
          <w:szCs w:val="22"/>
        </w:rPr>
      </w:pPr>
      <w:ins w:id="6" w:author="Pelagicos" w:date="2024-12-18T09:01:00Z">
        <w:r>
          <w:rPr>
            <w:rFonts w:ascii="Arial" w:hAnsi="Arial" w:cs="Arial"/>
            <w:sz w:val="22"/>
            <w:szCs w:val="22"/>
          </w:rPr>
          <w:br w:type="page"/>
        </w:r>
      </w:ins>
    </w:p>
    <w:p w14:paraId="373FFD8C" w14:textId="262F8971" w:rsidR="0077485F" w:rsidRDefault="002533CC">
      <w:pPr>
        <w:rPr>
          <w:rFonts w:ascii="Arial" w:hAnsi="Arial" w:cs="Arial"/>
          <w:sz w:val="22"/>
          <w:szCs w:val="22"/>
        </w:rPr>
      </w:pPr>
      <w:r w:rsidRPr="00EE4946">
        <w:rPr>
          <w:noProof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2822ED3C" wp14:editId="5EF3E7DE">
            <wp:simplePos x="0" y="0"/>
            <wp:positionH relativeFrom="column">
              <wp:posOffset>-4445</wp:posOffset>
            </wp:positionH>
            <wp:positionV relativeFrom="paragraph">
              <wp:posOffset>289560</wp:posOffset>
            </wp:positionV>
            <wp:extent cx="5399405" cy="6424930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85F">
        <w:rPr>
          <w:rFonts w:ascii="Arial" w:hAnsi="Arial" w:cs="Arial"/>
          <w:sz w:val="22"/>
          <w:szCs w:val="22"/>
        </w:rPr>
        <w:t xml:space="preserve">Tabla </w:t>
      </w:r>
      <w:r w:rsidR="00CD7B2A">
        <w:rPr>
          <w:rFonts w:ascii="Arial" w:hAnsi="Arial" w:cs="Arial"/>
          <w:sz w:val="22"/>
          <w:szCs w:val="22"/>
        </w:rPr>
        <w:t>2</w:t>
      </w:r>
      <w:r w:rsidR="0077485F">
        <w:rPr>
          <w:rFonts w:ascii="Arial" w:hAnsi="Arial" w:cs="Arial"/>
          <w:sz w:val="22"/>
          <w:szCs w:val="22"/>
        </w:rPr>
        <w:t xml:space="preserve">. </w:t>
      </w:r>
      <w:r w:rsidR="00E02EB5">
        <w:rPr>
          <w:rFonts w:ascii="Arial" w:hAnsi="Arial" w:cs="Arial"/>
          <w:sz w:val="22"/>
          <w:szCs w:val="22"/>
        </w:rPr>
        <w:t>Numero de muestreo biométricos por año</w:t>
      </w:r>
      <w:r w:rsidR="0052037F">
        <w:rPr>
          <w:rFonts w:ascii="Arial" w:hAnsi="Arial" w:cs="Arial"/>
          <w:sz w:val="22"/>
          <w:szCs w:val="22"/>
        </w:rPr>
        <w:t xml:space="preserve"> y</w:t>
      </w:r>
      <w:r w:rsidR="00E02EB5">
        <w:rPr>
          <w:rFonts w:ascii="Arial" w:hAnsi="Arial" w:cs="Arial"/>
          <w:sz w:val="22"/>
          <w:szCs w:val="22"/>
        </w:rPr>
        <w:t xml:space="preserve"> puerto </w:t>
      </w:r>
    </w:p>
    <w:p w14:paraId="2CEEA725" w14:textId="77777777" w:rsidR="005E2322" w:rsidRDefault="005E2322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5A8F14A0" w14:textId="77777777" w:rsidR="00E02EB5" w:rsidRDefault="00E02EB5" w:rsidP="002533CC">
      <w:pPr>
        <w:spacing w:line="276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** Puertos: </w:t>
      </w:r>
      <w:r w:rsidR="00EE4946" w:rsidRPr="0052037F">
        <w:rPr>
          <w:rFonts w:ascii="Arial" w:hAnsi="Arial" w:cs="Arial"/>
          <w:sz w:val="22"/>
          <w:szCs w:val="22"/>
        </w:rPr>
        <w:t xml:space="preserve">Paita </w:t>
      </w:r>
      <w:r w:rsidR="00EE4946">
        <w:rPr>
          <w:rFonts w:ascii="Arial" w:hAnsi="Arial" w:cs="Arial"/>
          <w:sz w:val="22"/>
          <w:szCs w:val="22"/>
        </w:rPr>
        <w:t>(</w:t>
      </w:r>
      <w:r w:rsidR="00EE4946" w:rsidRPr="0052037F">
        <w:rPr>
          <w:rFonts w:ascii="Arial" w:hAnsi="Arial" w:cs="Arial"/>
          <w:sz w:val="22"/>
          <w:szCs w:val="22"/>
        </w:rPr>
        <w:t>PA</w:t>
      </w:r>
      <w:r w:rsidR="00EE4946">
        <w:rPr>
          <w:rFonts w:ascii="Arial" w:hAnsi="Arial" w:cs="Arial"/>
          <w:sz w:val="22"/>
          <w:szCs w:val="22"/>
        </w:rPr>
        <w:t xml:space="preserve">), </w:t>
      </w:r>
      <w:r w:rsidR="00EE4946" w:rsidRPr="0052037F">
        <w:rPr>
          <w:rFonts w:ascii="Arial" w:hAnsi="Arial" w:cs="Arial"/>
          <w:sz w:val="22"/>
          <w:szCs w:val="22"/>
        </w:rPr>
        <w:t>Parachique</w:t>
      </w:r>
      <w:r w:rsidR="00EE4946">
        <w:rPr>
          <w:rFonts w:ascii="Arial" w:hAnsi="Arial" w:cs="Arial"/>
          <w:sz w:val="22"/>
          <w:szCs w:val="22"/>
        </w:rPr>
        <w:t xml:space="preserve"> (</w:t>
      </w:r>
      <w:r w:rsidR="00EE4946" w:rsidRPr="0052037F">
        <w:rPr>
          <w:rFonts w:ascii="Arial" w:hAnsi="Arial" w:cs="Arial"/>
          <w:sz w:val="22"/>
          <w:szCs w:val="22"/>
        </w:rPr>
        <w:t>PE</w:t>
      </w:r>
      <w:r w:rsidR="00EE4946">
        <w:rPr>
          <w:rFonts w:ascii="Arial" w:hAnsi="Arial" w:cs="Arial"/>
          <w:sz w:val="22"/>
          <w:szCs w:val="22"/>
        </w:rPr>
        <w:t xml:space="preserve">), Pimentel (PM), </w:t>
      </w:r>
      <w:r w:rsidRPr="00E02EB5">
        <w:rPr>
          <w:rFonts w:ascii="Arial" w:hAnsi="Arial" w:cs="Arial"/>
          <w:sz w:val="22"/>
          <w:szCs w:val="22"/>
        </w:rPr>
        <w:t xml:space="preserve">Chicama </w:t>
      </w:r>
      <w:r>
        <w:rPr>
          <w:rFonts w:ascii="Arial" w:hAnsi="Arial" w:cs="Arial"/>
          <w:sz w:val="22"/>
          <w:szCs w:val="22"/>
        </w:rPr>
        <w:t>(</w:t>
      </w:r>
      <w:r w:rsidRPr="00E02EB5">
        <w:rPr>
          <w:rFonts w:ascii="Arial" w:hAnsi="Arial" w:cs="Arial"/>
          <w:sz w:val="22"/>
          <w:szCs w:val="22"/>
        </w:rPr>
        <w:t>CA</w:t>
      </w:r>
      <w:r>
        <w:rPr>
          <w:rFonts w:ascii="Arial" w:hAnsi="Arial" w:cs="Arial"/>
          <w:sz w:val="22"/>
          <w:szCs w:val="22"/>
        </w:rPr>
        <w:t>),</w:t>
      </w:r>
      <w:r w:rsidR="00EE4946">
        <w:rPr>
          <w:rFonts w:ascii="Arial" w:hAnsi="Arial" w:cs="Arial"/>
          <w:sz w:val="22"/>
          <w:szCs w:val="22"/>
        </w:rPr>
        <w:t xml:space="preserve"> Salaverry (SY</w:t>
      </w:r>
      <w:r w:rsidR="002533CC">
        <w:rPr>
          <w:rFonts w:ascii="Arial" w:hAnsi="Arial" w:cs="Arial"/>
          <w:sz w:val="22"/>
          <w:szCs w:val="22"/>
        </w:rPr>
        <w:t>), Chimbote</w:t>
      </w:r>
      <w:r w:rsidRPr="00E02EB5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(</w:t>
      </w:r>
      <w:r w:rsidRPr="00E02EB5">
        <w:rPr>
          <w:rFonts w:ascii="Arial" w:hAnsi="Arial" w:cs="Arial"/>
          <w:sz w:val="22"/>
          <w:szCs w:val="22"/>
        </w:rPr>
        <w:t>CE</w:t>
      </w:r>
      <w:r>
        <w:rPr>
          <w:rFonts w:ascii="Arial" w:hAnsi="Arial" w:cs="Arial"/>
          <w:sz w:val="22"/>
          <w:szCs w:val="22"/>
        </w:rPr>
        <w:t xml:space="preserve">), </w:t>
      </w:r>
      <w:r w:rsidRPr="00E02EB5">
        <w:rPr>
          <w:rFonts w:ascii="Arial" w:hAnsi="Arial" w:cs="Arial"/>
          <w:sz w:val="22"/>
          <w:szCs w:val="22"/>
        </w:rPr>
        <w:t xml:space="preserve">Samanco </w:t>
      </w:r>
      <w:r>
        <w:rPr>
          <w:rFonts w:ascii="Arial" w:hAnsi="Arial" w:cs="Arial"/>
          <w:sz w:val="22"/>
          <w:szCs w:val="22"/>
        </w:rPr>
        <w:t>(</w:t>
      </w:r>
      <w:r w:rsidRPr="00E02EB5">
        <w:rPr>
          <w:rFonts w:ascii="Arial" w:hAnsi="Arial" w:cs="Arial"/>
          <w:sz w:val="22"/>
          <w:szCs w:val="22"/>
        </w:rPr>
        <w:t>SO</w:t>
      </w:r>
      <w:r>
        <w:rPr>
          <w:rFonts w:ascii="Arial" w:hAnsi="Arial" w:cs="Arial"/>
          <w:sz w:val="22"/>
          <w:szCs w:val="22"/>
        </w:rPr>
        <w:t>),</w:t>
      </w:r>
      <w:r w:rsidR="00EE4946" w:rsidRPr="00EE4946">
        <w:rPr>
          <w:rFonts w:ascii="Arial" w:hAnsi="Arial" w:cs="Arial"/>
          <w:sz w:val="22"/>
          <w:szCs w:val="22"/>
        </w:rPr>
        <w:t xml:space="preserve"> </w:t>
      </w:r>
      <w:r w:rsidR="00EE4946">
        <w:rPr>
          <w:rFonts w:ascii="Arial" w:hAnsi="Arial" w:cs="Arial"/>
          <w:sz w:val="22"/>
          <w:szCs w:val="22"/>
        </w:rPr>
        <w:t>Casma (CM),</w:t>
      </w:r>
      <w:r>
        <w:rPr>
          <w:rFonts w:ascii="Arial" w:hAnsi="Arial" w:cs="Arial"/>
          <w:sz w:val="22"/>
          <w:szCs w:val="22"/>
        </w:rPr>
        <w:t xml:space="preserve"> </w:t>
      </w:r>
      <w:r w:rsidR="00EE4946">
        <w:rPr>
          <w:rFonts w:ascii="Arial" w:hAnsi="Arial" w:cs="Arial"/>
          <w:sz w:val="22"/>
          <w:szCs w:val="22"/>
        </w:rPr>
        <w:t xml:space="preserve">Huarmey (HY), </w:t>
      </w:r>
      <w:r>
        <w:rPr>
          <w:rFonts w:ascii="Arial" w:hAnsi="Arial" w:cs="Arial"/>
          <w:sz w:val="22"/>
          <w:szCs w:val="22"/>
        </w:rPr>
        <w:t xml:space="preserve">Supe (SU), Vegueta(VE), </w:t>
      </w:r>
      <w:r w:rsidRPr="00E02EB5">
        <w:rPr>
          <w:rFonts w:ascii="Arial" w:hAnsi="Arial" w:cs="Arial"/>
          <w:sz w:val="22"/>
          <w:szCs w:val="22"/>
        </w:rPr>
        <w:t>Huacho</w:t>
      </w:r>
      <w:r>
        <w:rPr>
          <w:rFonts w:ascii="Arial" w:hAnsi="Arial" w:cs="Arial"/>
          <w:sz w:val="22"/>
          <w:szCs w:val="22"/>
        </w:rPr>
        <w:t xml:space="preserve"> (</w:t>
      </w:r>
      <w:r w:rsidRPr="00E02EB5">
        <w:rPr>
          <w:rFonts w:ascii="Arial" w:hAnsi="Arial" w:cs="Arial"/>
          <w:sz w:val="22"/>
          <w:szCs w:val="22"/>
        </w:rPr>
        <w:t>HO</w:t>
      </w:r>
      <w:r>
        <w:rPr>
          <w:rFonts w:ascii="Arial" w:hAnsi="Arial" w:cs="Arial"/>
          <w:sz w:val="22"/>
          <w:szCs w:val="22"/>
        </w:rPr>
        <w:t xml:space="preserve">), </w:t>
      </w:r>
      <w:r w:rsidRPr="00E02EB5">
        <w:rPr>
          <w:rFonts w:ascii="Arial" w:hAnsi="Arial" w:cs="Arial"/>
          <w:sz w:val="22"/>
          <w:szCs w:val="22"/>
        </w:rPr>
        <w:t xml:space="preserve">Chancay </w:t>
      </w:r>
      <w:r>
        <w:rPr>
          <w:rFonts w:ascii="Arial" w:hAnsi="Arial" w:cs="Arial"/>
          <w:sz w:val="22"/>
          <w:szCs w:val="22"/>
        </w:rPr>
        <w:t>(</w:t>
      </w:r>
      <w:r w:rsidRPr="00E02EB5">
        <w:rPr>
          <w:rFonts w:ascii="Arial" w:hAnsi="Arial" w:cs="Arial"/>
          <w:sz w:val="22"/>
          <w:szCs w:val="22"/>
        </w:rPr>
        <w:t>CY</w:t>
      </w:r>
      <w:r>
        <w:rPr>
          <w:rFonts w:ascii="Arial" w:hAnsi="Arial" w:cs="Arial"/>
          <w:sz w:val="22"/>
          <w:szCs w:val="22"/>
        </w:rPr>
        <w:t>),</w:t>
      </w:r>
      <w:r w:rsidR="00EE4946">
        <w:rPr>
          <w:rFonts w:ascii="Arial" w:hAnsi="Arial" w:cs="Arial"/>
          <w:sz w:val="22"/>
          <w:szCs w:val="22"/>
        </w:rPr>
        <w:t xml:space="preserve"> </w:t>
      </w:r>
      <w:r w:rsidR="00E52C9F">
        <w:rPr>
          <w:rFonts w:ascii="Arial" w:hAnsi="Arial" w:cs="Arial"/>
          <w:sz w:val="22"/>
          <w:szCs w:val="22"/>
        </w:rPr>
        <w:t xml:space="preserve">Callao(CO), </w:t>
      </w:r>
      <w:r w:rsidR="00EE4946">
        <w:rPr>
          <w:rFonts w:ascii="Arial" w:hAnsi="Arial" w:cs="Arial"/>
          <w:sz w:val="22"/>
          <w:szCs w:val="22"/>
        </w:rPr>
        <w:t>Pucusana (PU), Tambo de Mora (TM</w:t>
      </w:r>
      <w:r w:rsidR="002533CC">
        <w:rPr>
          <w:rFonts w:ascii="Arial" w:hAnsi="Arial" w:cs="Arial"/>
          <w:sz w:val="22"/>
          <w:szCs w:val="22"/>
        </w:rPr>
        <w:t>), Pisco</w:t>
      </w:r>
      <w:r w:rsidR="00EE4946">
        <w:rPr>
          <w:rFonts w:ascii="Arial" w:hAnsi="Arial" w:cs="Arial"/>
          <w:sz w:val="22"/>
          <w:szCs w:val="22"/>
        </w:rPr>
        <w:t xml:space="preserve"> (PO), </w:t>
      </w:r>
      <w:r w:rsidR="00E52C9F">
        <w:rPr>
          <w:rFonts w:ascii="Arial" w:hAnsi="Arial" w:cs="Arial"/>
          <w:sz w:val="22"/>
          <w:szCs w:val="22"/>
        </w:rPr>
        <w:t>Atico (AT</w:t>
      </w:r>
      <w:r w:rsidR="002533CC">
        <w:rPr>
          <w:rFonts w:ascii="Arial" w:hAnsi="Arial" w:cs="Arial"/>
          <w:sz w:val="22"/>
          <w:szCs w:val="22"/>
        </w:rPr>
        <w:t>), Planchada</w:t>
      </w:r>
      <w:r w:rsidR="0052037F">
        <w:rPr>
          <w:rFonts w:ascii="Arial" w:hAnsi="Arial" w:cs="Arial"/>
          <w:sz w:val="22"/>
          <w:szCs w:val="22"/>
        </w:rPr>
        <w:t xml:space="preserve"> (PL), </w:t>
      </w:r>
      <w:r w:rsidR="00E52C9F" w:rsidRPr="0052037F">
        <w:rPr>
          <w:rFonts w:ascii="Arial" w:hAnsi="Arial" w:cs="Arial"/>
          <w:sz w:val="22"/>
          <w:szCs w:val="22"/>
        </w:rPr>
        <w:t xml:space="preserve">Mollendo </w:t>
      </w:r>
      <w:r w:rsidR="00E52C9F">
        <w:rPr>
          <w:rFonts w:ascii="Arial" w:hAnsi="Arial" w:cs="Arial"/>
          <w:sz w:val="22"/>
          <w:szCs w:val="22"/>
        </w:rPr>
        <w:t>(</w:t>
      </w:r>
      <w:r w:rsidR="00E52C9F" w:rsidRPr="0052037F">
        <w:rPr>
          <w:rFonts w:ascii="Arial" w:hAnsi="Arial" w:cs="Arial"/>
          <w:sz w:val="22"/>
          <w:szCs w:val="22"/>
        </w:rPr>
        <w:t>MO</w:t>
      </w:r>
      <w:r w:rsidR="00E52C9F">
        <w:rPr>
          <w:rFonts w:ascii="Arial" w:hAnsi="Arial" w:cs="Arial"/>
          <w:sz w:val="22"/>
          <w:szCs w:val="22"/>
        </w:rPr>
        <w:t>), ILO (IO).</w:t>
      </w:r>
    </w:p>
    <w:p w14:paraId="3E172454" w14:textId="77777777" w:rsidR="00E02EB5" w:rsidRDefault="00E02EB5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18D97B11" w14:textId="77777777" w:rsidR="00E02EB5" w:rsidRDefault="00E02EB5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6A52F8C4" w14:textId="77777777" w:rsidR="002533CC" w:rsidRDefault="002533C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0C1E5CE2" w14:textId="77777777" w:rsidR="002D1F44" w:rsidRPr="006006B4" w:rsidRDefault="000D7A05" w:rsidP="005F391E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>Tabla 2</w:t>
      </w:r>
      <w:r w:rsidR="006006B4" w:rsidRPr="006006B4">
        <w:rPr>
          <w:rFonts w:ascii="Arial" w:hAnsi="Arial" w:cs="Arial"/>
          <w:sz w:val="22"/>
          <w:szCs w:val="22"/>
        </w:rPr>
        <w:t xml:space="preserve">. Caletas por principal puerto industrial más cercano  </w:t>
      </w:r>
    </w:p>
    <w:p w14:paraId="03DE103D" w14:textId="77777777" w:rsidR="005C6764" w:rsidRDefault="005C6764" w:rsidP="005F391E">
      <w:pPr>
        <w:spacing w:line="276" w:lineRule="auto"/>
        <w:rPr>
          <w:rFonts w:ascii="Arial" w:eastAsia="Times New Roman" w:hAnsi="Arial" w:cs="Arial"/>
          <w:b/>
          <w:color w:val="000000"/>
          <w:sz w:val="22"/>
          <w:szCs w:val="22"/>
        </w:rPr>
        <w:sectPr w:rsidR="005C676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tbl>
      <w:tblPr>
        <w:tblStyle w:val="Tablaconcuadrcula"/>
        <w:tblpPr w:leftFromText="141" w:rightFromText="141" w:vertAnchor="text" w:horzAnchor="page" w:tblpXSpec="center" w:tblpY="71"/>
        <w:tblW w:w="4827" w:type="dxa"/>
        <w:tblLook w:val="04A0" w:firstRow="1" w:lastRow="0" w:firstColumn="1" w:lastColumn="0" w:noHBand="0" w:noVBand="1"/>
      </w:tblPr>
      <w:tblGrid>
        <w:gridCol w:w="1099"/>
        <w:gridCol w:w="1795"/>
        <w:gridCol w:w="1933"/>
      </w:tblGrid>
      <w:tr w:rsidR="007F421F" w:rsidRPr="006006B4" w14:paraId="688E1B25" w14:textId="77777777" w:rsidTr="007C548E">
        <w:trPr>
          <w:trHeight w:val="461"/>
        </w:trPr>
        <w:tc>
          <w:tcPr>
            <w:tcW w:w="1099" w:type="dxa"/>
            <w:shd w:val="clear" w:color="auto" w:fill="D9D9D9" w:themeFill="background1" w:themeFillShade="D9"/>
          </w:tcPr>
          <w:p w14:paraId="7921A83B" w14:textId="77777777" w:rsidR="007F421F" w:rsidRPr="0052037F" w:rsidRDefault="007F421F" w:rsidP="0052037F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  <w:t>N°</w:t>
            </w:r>
          </w:p>
        </w:tc>
        <w:tc>
          <w:tcPr>
            <w:tcW w:w="1795" w:type="dxa"/>
            <w:shd w:val="clear" w:color="auto" w:fill="D9D9D9" w:themeFill="background1" w:themeFillShade="D9"/>
            <w:noWrap/>
          </w:tcPr>
          <w:p w14:paraId="1B3FE8DB" w14:textId="77777777" w:rsidR="007F421F" w:rsidRPr="0052037F" w:rsidRDefault="007F421F" w:rsidP="0052037F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</w:pPr>
            <w:r w:rsidRPr="0052037F"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  <w:t>C</w:t>
            </w:r>
            <w:r w:rsidR="00B940BF"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  <w:t>aleta</w:t>
            </w:r>
          </w:p>
        </w:tc>
        <w:tc>
          <w:tcPr>
            <w:tcW w:w="1933" w:type="dxa"/>
            <w:shd w:val="clear" w:color="auto" w:fill="D9D9D9" w:themeFill="background1" w:themeFillShade="D9"/>
            <w:noWrap/>
          </w:tcPr>
          <w:p w14:paraId="7DD4D220" w14:textId="77777777" w:rsidR="007F421F" w:rsidRPr="0052037F" w:rsidRDefault="007F421F" w:rsidP="0052037F">
            <w:pPr>
              <w:spacing w:line="276" w:lineRule="auto"/>
              <w:jc w:val="center"/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</w:pPr>
            <w:r w:rsidRPr="0052037F"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  <w:t>P</w:t>
            </w:r>
            <w:r w:rsidR="00B940BF">
              <w:rPr>
                <w:rFonts w:ascii="Arial" w:eastAsia="Times New Roman" w:hAnsi="Arial" w:cs="Arial"/>
                <w:bCs/>
                <w:color w:val="000000"/>
                <w:sz w:val="22"/>
                <w:szCs w:val="22"/>
              </w:rPr>
              <w:t>uerto</w:t>
            </w:r>
          </w:p>
        </w:tc>
      </w:tr>
      <w:tr w:rsidR="009069B4" w:rsidRPr="006006B4" w14:paraId="08D0C862" w14:textId="77777777" w:rsidTr="004C7DF3">
        <w:trPr>
          <w:trHeight w:val="461"/>
        </w:trPr>
        <w:tc>
          <w:tcPr>
            <w:tcW w:w="1099" w:type="dxa"/>
          </w:tcPr>
          <w:p w14:paraId="2EB44EA8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95" w:type="dxa"/>
            <w:noWrap/>
            <w:vAlign w:val="center"/>
            <w:hideMark/>
          </w:tcPr>
          <w:p w14:paraId="563A524E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Acapulco</w:t>
            </w:r>
          </w:p>
        </w:tc>
        <w:tc>
          <w:tcPr>
            <w:tcW w:w="1933" w:type="dxa"/>
            <w:noWrap/>
            <w:vAlign w:val="center"/>
            <w:hideMark/>
          </w:tcPr>
          <w:p w14:paraId="16745AEC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Paita</w:t>
            </w:r>
          </w:p>
        </w:tc>
      </w:tr>
      <w:tr w:rsidR="009069B4" w:rsidRPr="006006B4" w14:paraId="2C68743F" w14:textId="77777777" w:rsidTr="004C7DF3">
        <w:trPr>
          <w:trHeight w:val="461"/>
        </w:trPr>
        <w:tc>
          <w:tcPr>
            <w:tcW w:w="1099" w:type="dxa"/>
          </w:tcPr>
          <w:p w14:paraId="4CA4175D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95" w:type="dxa"/>
            <w:noWrap/>
            <w:vAlign w:val="center"/>
          </w:tcPr>
          <w:p w14:paraId="4E213ABA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Talara</w:t>
            </w:r>
          </w:p>
        </w:tc>
        <w:tc>
          <w:tcPr>
            <w:tcW w:w="1933" w:type="dxa"/>
            <w:noWrap/>
            <w:vAlign w:val="center"/>
          </w:tcPr>
          <w:p w14:paraId="6BD6D9A5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Paita</w:t>
            </w:r>
          </w:p>
        </w:tc>
      </w:tr>
      <w:tr w:rsidR="009069B4" w:rsidRPr="006006B4" w14:paraId="16DB0970" w14:textId="77777777" w:rsidTr="004C7DF3">
        <w:trPr>
          <w:trHeight w:val="461"/>
        </w:trPr>
        <w:tc>
          <w:tcPr>
            <w:tcW w:w="1099" w:type="dxa"/>
          </w:tcPr>
          <w:p w14:paraId="3E405E8B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95" w:type="dxa"/>
            <w:noWrap/>
            <w:vAlign w:val="center"/>
          </w:tcPr>
          <w:p w14:paraId="4677C32D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Yacila</w:t>
            </w:r>
          </w:p>
        </w:tc>
        <w:tc>
          <w:tcPr>
            <w:tcW w:w="1933" w:type="dxa"/>
            <w:noWrap/>
            <w:vAlign w:val="center"/>
          </w:tcPr>
          <w:p w14:paraId="7B877687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Paita</w:t>
            </w:r>
          </w:p>
        </w:tc>
      </w:tr>
      <w:tr w:rsidR="009069B4" w:rsidRPr="006006B4" w14:paraId="29308104" w14:textId="77777777" w:rsidTr="004C7DF3">
        <w:trPr>
          <w:trHeight w:val="461"/>
        </w:trPr>
        <w:tc>
          <w:tcPr>
            <w:tcW w:w="1099" w:type="dxa"/>
          </w:tcPr>
          <w:p w14:paraId="6C05D2D8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4</w:t>
            </w:r>
          </w:p>
        </w:tc>
        <w:tc>
          <w:tcPr>
            <w:tcW w:w="1795" w:type="dxa"/>
            <w:noWrap/>
            <w:vAlign w:val="center"/>
            <w:hideMark/>
          </w:tcPr>
          <w:p w14:paraId="36769B69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Mancora</w:t>
            </w:r>
          </w:p>
        </w:tc>
        <w:tc>
          <w:tcPr>
            <w:tcW w:w="1933" w:type="dxa"/>
            <w:noWrap/>
            <w:vAlign w:val="center"/>
            <w:hideMark/>
          </w:tcPr>
          <w:p w14:paraId="7F34D731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Paita</w:t>
            </w:r>
          </w:p>
        </w:tc>
      </w:tr>
      <w:tr w:rsidR="009069B4" w:rsidRPr="006006B4" w14:paraId="15DD8BED" w14:textId="77777777" w:rsidTr="004C7DF3">
        <w:trPr>
          <w:trHeight w:val="461"/>
        </w:trPr>
        <w:tc>
          <w:tcPr>
            <w:tcW w:w="1099" w:type="dxa"/>
          </w:tcPr>
          <w:p w14:paraId="44D24700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95" w:type="dxa"/>
            <w:noWrap/>
            <w:vAlign w:val="center"/>
            <w:hideMark/>
          </w:tcPr>
          <w:p w14:paraId="51FAAEF4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Bayovar</w:t>
            </w:r>
          </w:p>
        </w:tc>
        <w:tc>
          <w:tcPr>
            <w:tcW w:w="1933" w:type="dxa"/>
            <w:noWrap/>
            <w:vAlign w:val="center"/>
            <w:hideMark/>
          </w:tcPr>
          <w:p w14:paraId="1916AC52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Parachique</w:t>
            </w:r>
          </w:p>
        </w:tc>
      </w:tr>
      <w:tr w:rsidR="009069B4" w:rsidRPr="006006B4" w14:paraId="32E5E5D6" w14:textId="77777777" w:rsidTr="004C7DF3">
        <w:trPr>
          <w:trHeight w:val="461"/>
        </w:trPr>
        <w:tc>
          <w:tcPr>
            <w:tcW w:w="1099" w:type="dxa"/>
          </w:tcPr>
          <w:p w14:paraId="6F4DB72C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1795" w:type="dxa"/>
            <w:noWrap/>
            <w:vAlign w:val="center"/>
            <w:hideMark/>
          </w:tcPr>
          <w:p w14:paraId="1378F60B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Puerto Rico</w:t>
            </w:r>
          </w:p>
        </w:tc>
        <w:tc>
          <w:tcPr>
            <w:tcW w:w="1933" w:type="dxa"/>
            <w:noWrap/>
            <w:vAlign w:val="center"/>
            <w:hideMark/>
          </w:tcPr>
          <w:p w14:paraId="2283BC92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Parachique</w:t>
            </w:r>
          </w:p>
        </w:tc>
      </w:tr>
      <w:tr w:rsidR="009069B4" w:rsidRPr="006006B4" w14:paraId="347171AA" w14:textId="77777777" w:rsidTr="004C7DF3">
        <w:trPr>
          <w:trHeight w:val="461"/>
        </w:trPr>
        <w:tc>
          <w:tcPr>
            <w:tcW w:w="1099" w:type="dxa"/>
          </w:tcPr>
          <w:p w14:paraId="38AF1072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95" w:type="dxa"/>
            <w:noWrap/>
            <w:vAlign w:val="center"/>
            <w:hideMark/>
          </w:tcPr>
          <w:p w14:paraId="2F16A6C1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San Jose</w:t>
            </w:r>
          </w:p>
        </w:tc>
        <w:tc>
          <w:tcPr>
            <w:tcW w:w="1933" w:type="dxa"/>
            <w:noWrap/>
            <w:vAlign w:val="center"/>
            <w:hideMark/>
          </w:tcPr>
          <w:p w14:paraId="1307FC94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Pimentel</w:t>
            </w:r>
          </w:p>
        </w:tc>
      </w:tr>
      <w:tr w:rsidR="009069B4" w:rsidRPr="006006B4" w14:paraId="31B41316" w14:textId="77777777" w:rsidTr="004C7DF3">
        <w:trPr>
          <w:trHeight w:val="461"/>
        </w:trPr>
        <w:tc>
          <w:tcPr>
            <w:tcW w:w="1099" w:type="dxa"/>
          </w:tcPr>
          <w:p w14:paraId="7F224D90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1795" w:type="dxa"/>
            <w:noWrap/>
            <w:vAlign w:val="center"/>
            <w:hideMark/>
          </w:tcPr>
          <w:p w14:paraId="6206801A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Malabrigo</w:t>
            </w:r>
          </w:p>
        </w:tc>
        <w:tc>
          <w:tcPr>
            <w:tcW w:w="1933" w:type="dxa"/>
            <w:noWrap/>
            <w:vAlign w:val="center"/>
            <w:hideMark/>
          </w:tcPr>
          <w:p w14:paraId="2E6D49C7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Chicama</w:t>
            </w:r>
          </w:p>
        </w:tc>
      </w:tr>
      <w:tr w:rsidR="009069B4" w:rsidRPr="006006B4" w14:paraId="3783BE90" w14:textId="77777777" w:rsidTr="004C7DF3">
        <w:trPr>
          <w:trHeight w:val="461"/>
        </w:trPr>
        <w:tc>
          <w:tcPr>
            <w:tcW w:w="1099" w:type="dxa"/>
          </w:tcPr>
          <w:p w14:paraId="644D0AE2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9</w:t>
            </w:r>
          </w:p>
        </w:tc>
        <w:tc>
          <w:tcPr>
            <w:tcW w:w="1795" w:type="dxa"/>
            <w:noWrap/>
            <w:vAlign w:val="center"/>
          </w:tcPr>
          <w:p w14:paraId="7AA75C69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Huanchaco</w:t>
            </w:r>
          </w:p>
        </w:tc>
        <w:tc>
          <w:tcPr>
            <w:tcW w:w="1933" w:type="dxa"/>
            <w:noWrap/>
            <w:vAlign w:val="center"/>
          </w:tcPr>
          <w:p w14:paraId="01911FF6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Chicama</w:t>
            </w:r>
          </w:p>
        </w:tc>
      </w:tr>
      <w:tr w:rsidR="009069B4" w:rsidRPr="006006B4" w14:paraId="31D68685" w14:textId="77777777" w:rsidTr="004C7DF3">
        <w:trPr>
          <w:trHeight w:val="461"/>
        </w:trPr>
        <w:tc>
          <w:tcPr>
            <w:tcW w:w="1099" w:type="dxa"/>
          </w:tcPr>
          <w:p w14:paraId="54327BDF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795" w:type="dxa"/>
            <w:noWrap/>
            <w:vAlign w:val="center"/>
          </w:tcPr>
          <w:p w14:paraId="2FC6EBFC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Pacasmayo</w:t>
            </w:r>
          </w:p>
        </w:tc>
        <w:tc>
          <w:tcPr>
            <w:tcW w:w="1933" w:type="dxa"/>
            <w:noWrap/>
            <w:vAlign w:val="center"/>
          </w:tcPr>
          <w:p w14:paraId="7D57F171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Chicama</w:t>
            </w:r>
          </w:p>
        </w:tc>
      </w:tr>
      <w:tr w:rsidR="009069B4" w:rsidRPr="006006B4" w14:paraId="69212850" w14:textId="77777777" w:rsidTr="004C7DF3">
        <w:trPr>
          <w:trHeight w:val="461"/>
        </w:trPr>
        <w:tc>
          <w:tcPr>
            <w:tcW w:w="1099" w:type="dxa"/>
          </w:tcPr>
          <w:p w14:paraId="0DF36992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795" w:type="dxa"/>
            <w:noWrap/>
            <w:vAlign w:val="center"/>
          </w:tcPr>
          <w:p w14:paraId="4E25C3EE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Santa</w:t>
            </w:r>
          </w:p>
        </w:tc>
        <w:tc>
          <w:tcPr>
            <w:tcW w:w="1933" w:type="dxa"/>
            <w:noWrap/>
            <w:vAlign w:val="center"/>
          </w:tcPr>
          <w:p w14:paraId="19DA5CA7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Chimbote</w:t>
            </w:r>
          </w:p>
        </w:tc>
      </w:tr>
      <w:tr w:rsidR="009069B4" w:rsidRPr="006006B4" w14:paraId="5A15BB9B" w14:textId="77777777" w:rsidTr="004C7DF3">
        <w:trPr>
          <w:trHeight w:val="461"/>
        </w:trPr>
        <w:tc>
          <w:tcPr>
            <w:tcW w:w="1099" w:type="dxa"/>
          </w:tcPr>
          <w:p w14:paraId="3814875D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795" w:type="dxa"/>
            <w:noWrap/>
            <w:vAlign w:val="center"/>
          </w:tcPr>
          <w:p w14:paraId="0699CFC2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Coishco</w:t>
            </w:r>
          </w:p>
        </w:tc>
        <w:tc>
          <w:tcPr>
            <w:tcW w:w="1933" w:type="dxa"/>
            <w:noWrap/>
            <w:vAlign w:val="center"/>
          </w:tcPr>
          <w:p w14:paraId="55C3F834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Chimbote</w:t>
            </w:r>
          </w:p>
        </w:tc>
      </w:tr>
      <w:tr w:rsidR="009069B4" w:rsidRPr="006006B4" w14:paraId="047601D6" w14:textId="77777777" w:rsidTr="004C7DF3">
        <w:trPr>
          <w:trHeight w:val="461"/>
        </w:trPr>
        <w:tc>
          <w:tcPr>
            <w:tcW w:w="1099" w:type="dxa"/>
          </w:tcPr>
          <w:p w14:paraId="0ECB058C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795" w:type="dxa"/>
            <w:noWrap/>
            <w:vAlign w:val="center"/>
          </w:tcPr>
          <w:p w14:paraId="1DA09657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Los Chimu</w:t>
            </w:r>
          </w:p>
        </w:tc>
        <w:tc>
          <w:tcPr>
            <w:tcW w:w="1933" w:type="dxa"/>
            <w:noWrap/>
            <w:vAlign w:val="center"/>
          </w:tcPr>
          <w:p w14:paraId="34B45036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Samanco</w:t>
            </w:r>
          </w:p>
        </w:tc>
      </w:tr>
      <w:tr w:rsidR="009069B4" w:rsidRPr="006006B4" w14:paraId="4185C723" w14:textId="77777777" w:rsidTr="004C7DF3">
        <w:trPr>
          <w:trHeight w:val="461"/>
        </w:trPr>
        <w:tc>
          <w:tcPr>
            <w:tcW w:w="1099" w:type="dxa"/>
          </w:tcPr>
          <w:p w14:paraId="3E311688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795" w:type="dxa"/>
            <w:noWrap/>
            <w:vAlign w:val="center"/>
          </w:tcPr>
          <w:p w14:paraId="7C3A2430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Carquin</w:t>
            </w:r>
          </w:p>
        </w:tc>
        <w:tc>
          <w:tcPr>
            <w:tcW w:w="1933" w:type="dxa"/>
            <w:noWrap/>
            <w:vAlign w:val="center"/>
          </w:tcPr>
          <w:p w14:paraId="5D8B3BE6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Huacho</w:t>
            </w:r>
          </w:p>
        </w:tc>
      </w:tr>
      <w:tr w:rsidR="009069B4" w:rsidRPr="006006B4" w14:paraId="7A9ABB5C" w14:textId="77777777" w:rsidTr="004C7DF3">
        <w:trPr>
          <w:trHeight w:val="461"/>
        </w:trPr>
        <w:tc>
          <w:tcPr>
            <w:tcW w:w="1099" w:type="dxa"/>
          </w:tcPr>
          <w:p w14:paraId="443568B9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795" w:type="dxa"/>
            <w:noWrap/>
            <w:vAlign w:val="center"/>
          </w:tcPr>
          <w:p w14:paraId="4FFF6755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Ancon</w:t>
            </w:r>
          </w:p>
        </w:tc>
        <w:tc>
          <w:tcPr>
            <w:tcW w:w="1933" w:type="dxa"/>
            <w:noWrap/>
            <w:vAlign w:val="center"/>
          </w:tcPr>
          <w:p w14:paraId="142C17D3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Chancay</w:t>
            </w:r>
          </w:p>
        </w:tc>
      </w:tr>
      <w:tr w:rsidR="009069B4" w:rsidRPr="006006B4" w14:paraId="2C43C5E6" w14:textId="77777777" w:rsidTr="004C7DF3">
        <w:trPr>
          <w:trHeight w:val="461"/>
        </w:trPr>
        <w:tc>
          <w:tcPr>
            <w:tcW w:w="1099" w:type="dxa"/>
          </w:tcPr>
          <w:p w14:paraId="1D12C417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16</w:t>
            </w:r>
          </w:p>
        </w:tc>
        <w:tc>
          <w:tcPr>
            <w:tcW w:w="1795" w:type="dxa"/>
            <w:noWrap/>
            <w:vAlign w:val="center"/>
          </w:tcPr>
          <w:p w14:paraId="73F97002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CPLP</w:t>
            </w:r>
          </w:p>
        </w:tc>
        <w:tc>
          <w:tcPr>
            <w:tcW w:w="1933" w:type="dxa"/>
            <w:noWrap/>
            <w:vAlign w:val="center"/>
          </w:tcPr>
          <w:p w14:paraId="434AEBC5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Pisco</w:t>
            </w:r>
          </w:p>
        </w:tc>
      </w:tr>
      <w:tr w:rsidR="009069B4" w:rsidRPr="006006B4" w14:paraId="5D12BA81" w14:textId="77777777" w:rsidTr="004C7DF3">
        <w:trPr>
          <w:trHeight w:val="461"/>
        </w:trPr>
        <w:tc>
          <w:tcPr>
            <w:tcW w:w="1099" w:type="dxa"/>
          </w:tcPr>
          <w:p w14:paraId="3F0BE085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795" w:type="dxa"/>
            <w:noWrap/>
            <w:vAlign w:val="center"/>
            <w:hideMark/>
          </w:tcPr>
          <w:p w14:paraId="45B13199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Lagunillas</w:t>
            </w:r>
          </w:p>
        </w:tc>
        <w:tc>
          <w:tcPr>
            <w:tcW w:w="1933" w:type="dxa"/>
            <w:noWrap/>
            <w:vAlign w:val="center"/>
            <w:hideMark/>
          </w:tcPr>
          <w:p w14:paraId="39C887E9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Pisco</w:t>
            </w:r>
          </w:p>
        </w:tc>
      </w:tr>
      <w:tr w:rsidR="009069B4" w:rsidRPr="006006B4" w14:paraId="3BBF079D" w14:textId="77777777" w:rsidTr="004C7DF3">
        <w:trPr>
          <w:trHeight w:val="461"/>
        </w:trPr>
        <w:tc>
          <w:tcPr>
            <w:tcW w:w="1099" w:type="dxa"/>
          </w:tcPr>
          <w:p w14:paraId="3289BDEE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18</w:t>
            </w:r>
          </w:p>
        </w:tc>
        <w:tc>
          <w:tcPr>
            <w:tcW w:w="1795" w:type="dxa"/>
            <w:noWrap/>
            <w:vAlign w:val="center"/>
            <w:hideMark/>
          </w:tcPr>
          <w:p w14:paraId="69482FD8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Chala</w:t>
            </w:r>
          </w:p>
        </w:tc>
        <w:tc>
          <w:tcPr>
            <w:tcW w:w="1933" w:type="dxa"/>
            <w:noWrap/>
            <w:vAlign w:val="center"/>
            <w:hideMark/>
          </w:tcPr>
          <w:p w14:paraId="11607040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Atico</w:t>
            </w:r>
          </w:p>
        </w:tc>
      </w:tr>
      <w:tr w:rsidR="009069B4" w:rsidRPr="006006B4" w14:paraId="56708A04" w14:textId="77777777" w:rsidTr="004C7DF3">
        <w:trPr>
          <w:trHeight w:val="461"/>
        </w:trPr>
        <w:tc>
          <w:tcPr>
            <w:tcW w:w="1099" w:type="dxa"/>
          </w:tcPr>
          <w:p w14:paraId="2A93ED00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19</w:t>
            </w:r>
          </w:p>
        </w:tc>
        <w:tc>
          <w:tcPr>
            <w:tcW w:w="1795" w:type="dxa"/>
            <w:noWrap/>
            <w:vAlign w:val="center"/>
            <w:hideMark/>
          </w:tcPr>
          <w:p w14:paraId="07F7E01C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Matarani</w:t>
            </w:r>
          </w:p>
        </w:tc>
        <w:tc>
          <w:tcPr>
            <w:tcW w:w="1933" w:type="dxa"/>
            <w:noWrap/>
            <w:vAlign w:val="center"/>
            <w:hideMark/>
          </w:tcPr>
          <w:p w14:paraId="4B5D541C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Mollendo</w:t>
            </w:r>
          </w:p>
        </w:tc>
      </w:tr>
      <w:tr w:rsidR="009069B4" w:rsidRPr="006006B4" w14:paraId="33C7C8A1" w14:textId="77777777" w:rsidTr="004C7DF3">
        <w:trPr>
          <w:trHeight w:val="461"/>
        </w:trPr>
        <w:tc>
          <w:tcPr>
            <w:tcW w:w="1099" w:type="dxa"/>
          </w:tcPr>
          <w:p w14:paraId="366B9F1C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20</w:t>
            </w:r>
          </w:p>
        </w:tc>
        <w:tc>
          <w:tcPr>
            <w:tcW w:w="1795" w:type="dxa"/>
            <w:noWrap/>
            <w:vAlign w:val="center"/>
            <w:hideMark/>
          </w:tcPr>
          <w:p w14:paraId="59C3BEFA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Quilca</w:t>
            </w:r>
          </w:p>
        </w:tc>
        <w:tc>
          <w:tcPr>
            <w:tcW w:w="1933" w:type="dxa"/>
            <w:noWrap/>
            <w:vAlign w:val="center"/>
            <w:hideMark/>
          </w:tcPr>
          <w:p w14:paraId="45825370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Mollendo</w:t>
            </w:r>
          </w:p>
        </w:tc>
      </w:tr>
      <w:tr w:rsidR="009069B4" w:rsidRPr="006006B4" w14:paraId="155B0E7D" w14:textId="77777777" w:rsidTr="004C7DF3">
        <w:trPr>
          <w:trHeight w:val="461"/>
        </w:trPr>
        <w:tc>
          <w:tcPr>
            <w:tcW w:w="1099" w:type="dxa"/>
          </w:tcPr>
          <w:p w14:paraId="12689345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21</w:t>
            </w:r>
          </w:p>
        </w:tc>
        <w:tc>
          <w:tcPr>
            <w:tcW w:w="1795" w:type="dxa"/>
            <w:noWrap/>
            <w:vAlign w:val="center"/>
            <w:hideMark/>
          </w:tcPr>
          <w:p w14:paraId="50E67C2E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Morro Sama</w:t>
            </w:r>
          </w:p>
        </w:tc>
        <w:tc>
          <w:tcPr>
            <w:tcW w:w="1933" w:type="dxa"/>
            <w:noWrap/>
            <w:vAlign w:val="center"/>
            <w:hideMark/>
          </w:tcPr>
          <w:p w14:paraId="3536E0CE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Ilo</w:t>
            </w:r>
          </w:p>
        </w:tc>
      </w:tr>
      <w:tr w:rsidR="009069B4" w:rsidRPr="006006B4" w14:paraId="554EA4C0" w14:textId="77777777" w:rsidTr="004C7DF3">
        <w:trPr>
          <w:trHeight w:val="461"/>
        </w:trPr>
        <w:tc>
          <w:tcPr>
            <w:tcW w:w="1099" w:type="dxa"/>
          </w:tcPr>
          <w:p w14:paraId="6147881B" w14:textId="77777777" w:rsidR="009069B4" w:rsidRPr="006006B4" w:rsidRDefault="009069B4" w:rsidP="009069B4">
            <w:pPr>
              <w:spacing w:line="276" w:lineRule="auto"/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22</w:t>
            </w:r>
          </w:p>
        </w:tc>
        <w:tc>
          <w:tcPr>
            <w:tcW w:w="1795" w:type="dxa"/>
            <w:noWrap/>
            <w:vAlign w:val="center"/>
            <w:hideMark/>
          </w:tcPr>
          <w:p w14:paraId="103D6494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Vila Vila</w:t>
            </w:r>
          </w:p>
        </w:tc>
        <w:tc>
          <w:tcPr>
            <w:tcW w:w="1933" w:type="dxa"/>
            <w:noWrap/>
            <w:vAlign w:val="center"/>
            <w:hideMark/>
          </w:tcPr>
          <w:p w14:paraId="1E484368" w14:textId="77777777" w:rsidR="009069B4" w:rsidRDefault="009069B4" w:rsidP="009069B4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Ilo</w:t>
            </w:r>
          </w:p>
        </w:tc>
      </w:tr>
    </w:tbl>
    <w:p w14:paraId="45134DE4" w14:textId="77777777" w:rsidR="006006B4" w:rsidRDefault="006006B4" w:rsidP="005F391E">
      <w:pPr>
        <w:spacing w:line="276" w:lineRule="auto"/>
        <w:rPr>
          <w:rFonts w:ascii="Arial" w:eastAsia="Times New Roman" w:hAnsi="Arial" w:cs="Arial"/>
          <w:b/>
          <w:color w:val="000000"/>
          <w:sz w:val="22"/>
          <w:szCs w:val="22"/>
        </w:rPr>
        <w:sectPr w:rsidR="006006B4" w:rsidSect="005C676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09FEC23" w14:textId="77777777" w:rsidR="006006B4" w:rsidRDefault="006006B4" w:rsidP="005F391E">
      <w:pPr>
        <w:spacing w:line="276" w:lineRule="auto"/>
        <w:rPr>
          <w:rFonts w:ascii="Arial" w:hAnsi="Arial" w:cs="Arial"/>
          <w:sz w:val="22"/>
          <w:szCs w:val="22"/>
        </w:rPr>
        <w:sectPr w:rsidR="006006B4" w:rsidSect="005C6764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232B90E" w14:textId="77777777" w:rsidR="002D1F44" w:rsidRPr="006006B4" w:rsidRDefault="002D1F44" w:rsidP="005F391E">
      <w:pPr>
        <w:spacing w:line="276" w:lineRule="auto"/>
        <w:rPr>
          <w:rFonts w:ascii="Arial" w:hAnsi="Arial" w:cs="Arial"/>
          <w:sz w:val="22"/>
          <w:szCs w:val="22"/>
        </w:rPr>
      </w:pPr>
    </w:p>
    <w:p w14:paraId="4EF22CB8" w14:textId="77777777" w:rsidR="002533CC" w:rsidRDefault="002533CC">
      <w:pPr>
        <w:rPr>
          <w:rFonts w:ascii="Arial" w:hAnsi="Arial" w:cs="Arial"/>
          <w:noProof/>
          <w:sz w:val="22"/>
          <w:szCs w:val="22"/>
          <w:lang w:val="en-US"/>
        </w:rPr>
      </w:pPr>
      <w:r>
        <w:rPr>
          <w:rFonts w:ascii="Arial" w:hAnsi="Arial" w:cs="Arial"/>
          <w:noProof/>
          <w:sz w:val="22"/>
          <w:szCs w:val="22"/>
          <w:lang w:val="en-US"/>
        </w:rPr>
        <w:br w:type="page"/>
      </w:r>
    </w:p>
    <w:p w14:paraId="3BAA787E" w14:textId="272FEBEF" w:rsidR="005F391E" w:rsidRPr="005C6764" w:rsidRDefault="002533CC" w:rsidP="002533CC">
      <w:pPr>
        <w:tabs>
          <w:tab w:val="left" w:pos="3636"/>
        </w:tabs>
        <w:spacing w:line="276" w:lineRule="auto"/>
        <w:rPr>
          <w:rFonts w:ascii="Arial" w:hAnsi="Arial" w:cs="Arial"/>
          <w:noProof/>
          <w:sz w:val="22"/>
          <w:szCs w:val="22"/>
        </w:rPr>
      </w:pPr>
      <w:r w:rsidRPr="002533CC"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22FE7B0A" wp14:editId="17C2FE82">
            <wp:simplePos x="0" y="0"/>
            <wp:positionH relativeFrom="column">
              <wp:posOffset>-441325</wp:posOffset>
            </wp:positionH>
            <wp:positionV relativeFrom="paragraph">
              <wp:posOffset>386715</wp:posOffset>
            </wp:positionV>
            <wp:extent cx="6440805" cy="7198995"/>
            <wp:effectExtent l="0" t="0" r="0" b="1905"/>
            <wp:wrapSquare wrapText="bothSides"/>
            <wp:docPr id="21" name="Imagen 21" descr="G:\Juveniles_Maria\cout\MapaModa_SemB_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Juveniles_Maria\cout\MapaModa_SemB_p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9" r="18619"/>
                    <a:stretch/>
                  </pic:blipFill>
                  <pic:spPr bwMode="auto">
                    <a:xfrm>
                      <a:off x="0" y="0"/>
                      <a:ext cx="6440805" cy="71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91E">
        <w:rPr>
          <w:rFonts w:ascii="Arial" w:hAnsi="Arial" w:cs="Arial"/>
          <w:sz w:val="22"/>
          <w:szCs w:val="22"/>
        </w:rPr>
        <w:t xml:space="preserve">Anexo 2 (Distribución </w:t>
      </w:r>
      <w:r w:rsidR="008B040A">
        <w:rPr>
          <w:rFonts w:ascii="Arial" w:hAnsi="Arial" w:cs="Arial"/>
          <w:sz w:val="22"/>
          <w:szCs w:val="22"/>
        </w:rPr>
        <w:t>espacial de modas</w:t>
      </w:r>
      <w:r w:rsidR="005F391E">
        <w:rPr>
          <w:rFonts w:ascii="Arial" w:hAnsi="Arial" w:cs="Arial"/>
          <w:sz w:val="22"/>
          <w:szCs w:val="22"/>
        </w:rPr>
        <w:t>)</w:t>
      </w:r>
      <w:r w:rsidR="004725A3" w:rsidRPr="005C6764">
        <w:rPr>
          <w:rFonts w:ascii="Arial" w:hAnsi="Arial" w:cs="Arial"/>
          <w:noProof/>
          <w:sz w:val="22"/>
          <w:szCs w:val="22"/>
        </w:rPr>
        <w:t xml:space="preserve"> </w:t>
      </w:r>
    </w:p>
    <w:p w14:paraId="15DD57F6" w14:textId="77777777" w:rsidR="005F391E" w:rsidRPr="005C6764" w:rsidRDefault="005F391E" w:rsidP="005F391E">
      <w:pPr>
        <w:tabs>
          <w:tab w:val="left" w:pos="3636"/>
        </w:tabs>
        <w:spacing w:line="276" w:lineRule="auto"/>
        <w:rPr>
          <w:rFonts w:ascii="Arial" w:hAnsi="Arial" w:cs="Arial"/>
          <w:noProof/>
          <w:sz w:val="22"/>
          <w:szCs w:val="22"/>
        </w:rPr>
      </w:pPr>
    </w:p>
    <w:p w14:paraId="67843834" w14:textId="77777777" w:rsidR="002533CC" w:rsidRDefault="002533CC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66D19CD" w14:textId="77777777" w:rsidR="002533CC" w:rsidRDefault="002533CC">
      <w:pPr>
        <w:rPr>
          <w:rFonts w:ascii="Arial" w:hAnsi="Arial" w:cs="Arial"/>
          <w:sz w:val="22"/>
          <w:szCs w:val="22"/>
        </w:rPr>
      </w:pPr>
      <w:r w:rsidRPr="002533CC"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2EAA8CD5" wp14:editId="5FE9856B">
            <wp:simplePos x="0" y="0"/>
            <wp:positionH relativeFrom="column">
              <wp:posOffset>-320040</wp:posOffset>
            </wp:positionH>
            <wp:positionV relativeFrom="paragraph">
              <wp:posOffset>71120</wp:posOffset>
            </wp:positionV>
            <wp:extent cx="5988050" cy="7028180"/>
            <wp:effectExtent l="0" t="0" r="0" b="1270"/>
            <wp:wrapSquare wrapText="bothSides"/>
            <wp:docPr id="22" name="Imagen 22" descr="G:\Juveniles_Maria\cout\MapaModa_SemB_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Juveniles_Maria\cout\MapaModa_SemB_p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9" r="21172"/>
                    <a:stretch/>
                  </pic:blipFill>
                  <pic:spPr bwMode="auto">
                    <a:xfrm>
                      <a:off x="0" y="0"/>
                      <a:ext cx="598805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2"/>
          <w:szCs w:val="22"/>
        </w:rPr>
        <w:br w:type="page"/>
      </w:r>
    </w:p>
    <w:p w14:paraId="3283B16E" w14:textId="77777777" w:rsidR="002533CC" w:rsidRDefault="002533CC">
      <w:pPr>
        <w:rPr>
          <w:rFonts w:ascii="Arial" w:hAnsi="Arial" w:cs="Arial"/>
          <w:sz w:val="22"/>
          <w:szCs w:val="22"/>
        </w:rPr>
      </w:pPr>
      <w:r w:rsidRPr="002533CC"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5104" behindDoc="0" locked="0" layoutInCell="1" allowOverlap="1" wp14:anchorId="1CB042FF" wp14:editId="31070468">
            <wp:simplePos x="0" y="0"/>
            <wp:positionH relativeFrom="column">
              <wp:posOffset>-247015</wp:posOffset>
            </wp:positionH>
            <wp:positionV relativeFrom="paragraph">
              <wp:posOffset>62865</wp:posOffset>
            </wp:positionV>
            <wp:extent cx="5761355" cy="6889115"/>
            <wp:effectExtent l="0" t="0" r="0" b="6985"/>
            <wp:wrapSquare wrapText="bothSides"/>
            <wp:docPr id="23" name="Imagen 23" descr="G:\Juveniles_Maria\cout\MapaModa_SemB_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Juveniles_Maria\cout\MapaModa_SemB_p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80" r="22364"/>
                    <a:stretch/>
                  </pic:blipFill>
                  <pic:spPr bwMode="auto">
                    <a:xfrm>
                      <a:off x="0" y="0"/>
                      <a:ext cx="5761355" cy="68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2"/>
          <w:szCs w:val="22"/>
        </w:rPr>
        <w:br w:type="page"/>
      </w:r>
    </w:p>
    <w:p w14:paraId="013A8848" w14:textId="77777777" w:rsidR="002533CC" w:rsidRDefault="004017B6">
      <w:pPr>
        <w:rPr>
          <w:rFonts w:ascii="Arial" w:hAnsi="Arial" w:cs="Arial"/>
          <w:sz w:val="22"/>
          <w:szCs w:val="22"/>
        </w:rPr>
      </w:pPr>
      <w:r w:rsidRPr="004017B6"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7540E677" wp14:editId="55D65785">
            <wp:simplePos x="0" y="0"/>
            <wp:positionH relativeFrom="column">
              <wp:posOffset>-165735</wp:posOffset>
            </wp:positionH>
            <wp:positionV relativeFrom="paragraph">
              <wp:posOffset>0</wp:posOffset>
            </wp:positionV>
            <wp:extent cx="5729605" cy="6983095"/>
            <wp:effectExtent l="0" t="0" r="4445" b="8255"/>
            <wp:wrapSquare wrapText="bothSides"/>
            <wp:docPr id="24" name="Imagen 24" descr="G:\Juveniles_Maria\cout\MapaModa_SemB_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Juveniles_Maria\cout\MapaModa_SemB_p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8" r="22222"/>
                    <a:stretch/>
                  </pic:blipFill>
                  <pic:spPr bwMode="auto">
                    <a:xfrm>
                      <a:off x="0" y="0"/>
                      <a:ext cx="5729605" cy="698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3CC">
        <w:rPr>
          <w:rFonts w:ascii="Arial" w:hAnsi="Arial" w:cs="Arial"/>
          <w:sz w:val="22"/>
          <w:szCs w:val="22"/>
        </w:rPr>
        <w:br w:type="page"/>
      </w:r>
    </w:p>
    <w:p w14:paraId="3D8AD1ED" w14:textId="77777777" w:rsidR="004017B6" w:rsidRDefault="004017B6">
      <w:pPr>
        <w:rPr>
          <w:rFonts w:ascii="Arial" w:hAnsi="Arial" w:cs="Arial"/>
          <w:sz w:val="22"/>
          <w:szCs w:val="22"/>
        </w:rPr>
      </w:pPr>
      <w:r w:rsidRPr="004017B6">
        <w:rPr>
          <w:rFonts w:ascii="Arial" w:hAnsi="Arial" w:cs="Arial"/>
          <w:noProof/>
          <w:sz w:val="22"/>
          <w:szCs w:val="22"/>
          <w:lang w:val="en-US"/>
        </w:rPr>
        <w:lastRenderedPageBreak/>
        <w:drawing>
          <wp:anchor distT="0" distB="0" distL="114300" distR="114300" simplePos="0" relativeHeight="251697152" behindDoc="0" locked="0" layoutInCell="1" allowOverlap="1" wp14:anchorId="1AE85F90" wp14:editId="5FA6CD69">
            <wp:simplePos x="0" y="0"/>
            <wp:positionH relativeFrom="column">
              <wp:posOffset>-344007</wp:posOffset>
            </wp:positionH>
            <wp:positionV relativeFrom="paragraph">
              <wp:posOffset>38735</wp:posOffset>
            </wp:positionV>
            <wp:extent cx="6019800" cy="7120890"/>
            <wp:effectExtent l="0" t="0" r="0" b="3810"/>
            <wp:wrapSquare wrapText="bothSides"/>
            <wp:docPr id="25" name="Imagen 25" descr="G:\Juveniles_Maria\cout\MapaModa_SemB_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Juveniles_Maria\cout\MapaModa_SemB_p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8" r="21165"/>
                    <a:stretch/>
                  </pic:blipFill>
                  <pic:spPr bwMode="auto">
                    <a:xfrm>
                      <a:off x="0" y="0"/>
                      <a:ext cx="6019800" cy="712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2"/>
          <w:szCs w:val="22"/>
        </w:rPr>
        <w:br w:type="page"/>
      </w:r>
    </w:p>
    <w:p w14:paraId="11A44B8A" w14:textId="50D5CC17" w:rsidR="007F7CD6" w:rsidRDefault="007F7CD6" w:rsidP="004725A3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Anexo 3 </w:t>
      </w:r>
      <w:r w:rsidR="008B040A">
        <w:rPr>
          <w:rFonts w:ascii="Arial" w:hAnsi="Arial" w:cs="Arial"/>
          <w:sz w:val="22"/>
          <w:szCs w:val="22"/>
        </w:rPr>
        <w:t>Boxplot de m</w:t>
      </w:r>
      <w:r w:rsidR="0077485F">
        <w:rPr>
          <w:rFonts w:ascii="Arial" w:hAnsi="Arial" w:cs="Arial"/>
          <w:sz w:val="22"/>
          <w:szCs w:val="22"/>
        </w:rPr>
        <w:t>oda</w:t>
      </w:r>
      <w:r w:rsidR="008B040A">
        <w:rPr>
          <w:rFonts w:ascii="Arial" w:hAnsi="Arial" w:cs="Arial"/>
          <w:sz w:val="22"/>
          <w:szCs w:val="22"/>
        </w:rPr>
        <w:t>s</w:t>
      </w:r>
      <w:r w:rsidR="0077485F">
        <w:rPr>
          <w:rFonts w:ascii="Arial" w:hAnsi="Arial" w:cs="Arial"/>
          <w:sz w:val="22"/>
          <w:szCs w:val="22"/>
        </w:rPr>
        <w:t xml:space="preserve"> </w:t>
      </w:r>
      <w:r w:rsidR="008B040A">
        <w:rPr>
          <w:rFonts w:ascii="Arial" w:hAnsi="Arial" w:cs="Arial"/>
          <w:sz w:val="22"/>
          <w:szCs w:val="22"/>
        </w:rPr>
        <w:t>por muestreo biométrico</w:t>
      </w:r>
      <w:r w:rsidR="0077485F">
        <w:rPr>
          <w:rFonts w:ascii="Arial" w:hAnsi="Arial" w:cs="Arial"/>
          <w:sz w:val="22"/>
          <w:szCs w:val="22"/>
        </w:rPr>
        <w:t xml:space="preserve"> (a),</w:t>
      </w:r>
      <w:r>
        <w:rPr>
          <w:rFonts w:ascii="Arial" w:hAnsi="Arial" w:cs="Arial"/>
          <w:sz w:val="22"/>
          <w:szCs w:val="22"/>
        </w:rPr>
        <w:t xml:space="preserve"> </w:t>
      </w:r>
      <w:r w:rsidR="008B040A">
        <w:rPr>
          <w:rFonts w:ascii="Arial" w:hAnsi="Arial" w:cs="Arial"/>
          <w:sz w:val="22"/>
          <w:szCs w:val="22"/>
        </w:rPr>
        <w:t xml:space="preserve">porcentaje de </w:t>
      </w:r>
      <w:r w:rsidR="0077485F">
        <w:rPr>
          <w:rFonts w:ascii="Arial" w:hAnsi="Arial" w:cs="Arial"/>
          <w:sz w:val="22"/>
          <w:szCs w:val="22"/>
        </w:rPr>
        <w:t xml:space="preserve">juveniles </w:t>
      </w:r>
      <w:r>
        <w:rPr>
          <w:rFonts w:ascii="Arial" w:hAnsi="Arial" w:cs="Arial"/>
          <w:sz w:val="22"/>
          <w:szCs w:val="22"/>
        </w:rPr>
        <w:t>pond</w:t>
      </w:r>
      <w:r w:rsidR="0077485F">
        <w:rPr>
          <w:rFonts w:ascii="Arial" w:hAnsi="Arial" w:cs="Arial"/>
          <w:sz w:val="22"/>
          <w:szCs w:val="22"/>
        </w:rPr>
        <w:t>erados a la captura en número (b</w:t>
      </w:r>
      <w:r>
        <w:rPr>
          <w:rFonts w:ascii="Arial" w:hAnsi="Arial" w:cs="Arial"/>
          <w:sz w:val="22"/>
          <w:szCs w:val="22"/>
        </w:rPr>
        <w:t xml:space="preserve">) y </w:t>
      </w:r>
      <w:r w:rsidR="0077485F">
        <w:rPr>
          <w:rFonts w:ascii="Arial" w:hAnsi="Arial" w:cs="Arial"/>
          <w:sz w:val="22"/>
          <w:szCs w:val="22"/>
        </w:rPr>
        <w:t>juveniles ponderados al peso (c</w:t>
      </w:r>
      <w:r>
        <w:rPr>
          <w:rFonts w:ascii="Arial" w:hAnsi="Arial" w:cs="Arial"/>
          <w:sz w:val="22"/>
          <w:szCs w:val="22"/>
        </w:rPr>
        <w:t>))</w:t>
      </w:r>
    </w:p>
    <w:p w14:paraId="66F2B549" w14:textId="77777777" w:rsidR="007F7CD6" w:rsidRDefault="0077485F" w:rsidP="005F391E">
      <w:pPr>
        <w:tabs>
          <w:tab w:val="left" w:pos="3636"/>
        </w:tabs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231488" wp14:editId="65D761A6">
                <wp:simplePos x="0" y="0"/>
                <wp:positionH relativeFrom="leftMargin">
                  <wp:align>right</wp:align>
                </wp:positionH>
                <wp:positionV relativeFrom="paragraph">
                  <wp:posOffset>313476</wp:posOffset>
                </wp:positionV>
                <wp:extent cx="235391" cy="307818"/>
                <wp:effectExtent l="0" t="0" r="12700" b="1651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1" cy="307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0123A" w14:textId="77777777" w:rsidR="0077485F" w:rsidRDefault="0077485F">
                            <w: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231488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-32.65pt;margin-top:24.7pt;width:18.55pt;height:24.25pt;z-index:2516869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" fillcolor="white [3201]" strokeweight=".5pt">
                <v:textbox>
                  <w:txbxContent>
                    <w:p w14:paraId="6D60123A" w14:textId="77777777" w:rsidR="0077485F" w:rsidRDefault="0077485F">
                      <w: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7485F">
        <w:rPr>
          <w:rFonts w:ascii="Arial" w:hAnsi="Arial" w:cs="Arial"/>
          <w:noProof/>
          <w:sz w:val="22"/>
          <w:szCs w:val="22"/>
          <w:lang w:val="en-US"/>
        </w:rPr>
        <w:drawing>
          <wp:anchor distT="0" distB="0" distL="114300" distR="114300" simplePos="0" relativeHeight="251685888" behindDoc="0" locked="0" layoutInCell="1" allowOverlap="1" wp14:anchorId="12C9F8A5" wp14:editId="69549586">
            <wp:simplePos x="0" y="0"/>
            <wp:positionH relativeFrom="margin">
              <wp:align>left</wp:align>
            </wp:positionH>
            <wp:positionV relativeFrom="paragraph">
              <wp:posOffset>74044</wp:posOffset>
            </wp:positionV>
            <wp:extent cx="4572000" cy="6862445"/>
            <wp:effectExtent l="0" t="0" r="0" b="0"/>
            <wp:wrapSquare wrapText="bothSides"/>
            <wp:docPr id="2" name="Imagen 2" descr="G:\Juveniles_Maria\cout\plot_ju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Juveniles_Maria\cout\plot_juv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21AEA7" w14:textId="77777777" w:rsidR="005F391E" w:rsidRPr="006006B4" w:rsidRDefault="005F391E" w:rsidP="005F391E">
      <w:pPr>
        <w:tabs>
          <w:tab w:val="left" w:pos="3636"/>
        </w:tabs>
        <w:spacing w:line="276" w:lineRule="auto"/>
        <w:rPr>
          <w:rFonts w:ascii="Arial" w:hAnsi="Arial" w:cs="Arial"/>
          <w:sz w:val="22"/>
          <w:szCs w:val="22"/>
        </w:rPr>
      </w:pPr>
    </w:p>
    <w:p w14:paraId="0F35FD2F" w14:textId="77777777" w:rsidR="00326FA8" w:rsidRPr="006006B4" w:rsidRDefault="00326FA8" w:rsidP="005F391E">
      <w:pPr>
        <w:spacing w:line="276" w:lineRule="auto"/>
        <w:rPr>
          <w:rFonts w:ascii="Arial" w:hAnsi="Arial" w:cs="Arial"/>
          <w:sz w:val="22"/>
          <w:szCs w:val="22"/>
        </w:rPr>
      </w:pPr>
      <w:r w:rsidRPr="006006B4">
        <w:rPr>
          <w:rFonts w:ascii="Arial" w:hAnsi="Arial" w:cs="Arial"/>
          <w:sz w:val="22"/>
          <w:szCs w:val="22"/>
        </w:rPr>
        <w:t xml:space="preserve"> </w:t>
      </w:r>
    </w:p>
    <w:p w14:paraId="253EB69D" w14:textId="77777777" w:rsidR="007A7829" w:rsidRDefault="0077485F" w:rsidP="005F391E">
      <w:pPr>
        <w:spacing w:line="27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F92FBC" wp14:editId="2EA93B61">
                <wp:simplePos x="0" y="0"/>
                <wp:positionH relativeFrom="leftMargin">
                  <wp:align>right</wp:align>
                </wp:positionH>
                <wp:positionV relativeFrom="paragraph">
                  <wp:posOffset>1661719</wp:posOffset>
                </wp:positionV>
                <wp:extent cx="235391" cy="307818"/>
                <wp:effectExtent l="0" t="0" r="12700" b="1651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1" cy="307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B26F52" w14:textId="77777777" w:rsidR="0077485F" w:rsidRDefault="0077485F" w:rsidP="0077485F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92FBC" id="Cuadro de texto 18" o:spid="_x0000_s1027" type="#_x0000_t202" style="position:absolute;margin-left:-32.65pt;margin-top:130.85pt;width:18.55pt;height:24.25pt;z-index:25169100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" fillcolor="white [3201]" strokeweight=".5pt">
                <v:textbox>
                  <w:txbxContent>
                    <w:p w14:paraId="61B26F52" w14:textId="77777777" w:rsidR="0077485F" w:rsidRDefault="0077485F" w:rsidP="0077485F">
                      <w: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57CA49" wp14:editId="1BF82864">
                <wp:simplePos x="0" y="0"/>
                <wp:positionH relativeFrom="leftMargin">
                  <wp:posOffset>911986</wp:posOffset>
                </wp:positionH>
                <wp:positionV relativeFrom="paragraph">
                  <wp:posOffset>3870841</wp:posOffset>
                </wp:positionV>
                <wp:extent cx="235391" cy="307818"/>
                <wp:effectExtent l="0" t="0" r="12700" b="1651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91" cy="307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7670CE" w14:textId="77777777" w:rsidR="0077485F" w:rsidRDefault="0077485F" w:rsidP="0077485F"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CA49" id="Cuadro de texto 4" o:spid="_x0000_s1028" type="#_x0000_t202" style="position:absolute;margin-left:71.8pt;margin-top:304.8pt;width:18.55pt;height:24.25pt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" fillcolor="white [3201]" strokeweight=".5pt">
                <v:textbox>
                  <w:txbxContent>
                    <w:p w14:paraId="707670CE" w14:textId="77777777" w:rsidR="0077485F" w:rsidRDefault="0077485F" w:rsidP="0077485F">
                      <w: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F063E6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2E35579B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4F6EA242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6253ACB8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3F15FA84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49387477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15D8E342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3C930F47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70BDE863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408916C0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663A9618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709D0875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535A665E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4E15F359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3B2576F2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2751050C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6A3B5CBF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0261FEDB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047AC784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7544D005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6BED4212" w14:textId="77777777" w:rsidR="007A7829" w:rsidRP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080C9D9C" w14:textId="77777777" w:rsid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670720E4" w14:textId="77777777" w:rsidR="007A7829" w:rsidRDefault="007A7829" w:rsidP="007A7829">
      <w:pPr>
        <w:rPr>
          <w:rFonts w:ascii="Arial" w:hAnsi="Arial" w:cs="Arial"/>
          <w:sz w:val="22"/>
          <w:szCs w:val="22"/>
        </w:rPr>
      </w:pPr>
    </w:p>
    <w:p w14:paraId="1785C603" w14:textId="77777777" w:rsidR="007A7829" w:rsidRDefault="007A7829" w:rsidP="007A7829">
      <w:pPr>
        <w:tabs>
          <w:tab w:val="left" w:pos="1669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14:paraId="020A2C3F" w14:textId="77777777" w:rsidR="007A7829" w:rsidRDefault="007A7829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5B50277B" w14:textId="7561AE76" w:rsidR="00326FA8" w:rsidRDefault="007A7829" w:rsidP="007A7829">
      <w:pPr>
        <w:tabs>
          <w:tab w:val="left" w:pos="1669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Anexo </w:t>
      </w:r>
      <w:r w:rsidR="00453DC8">
        <w:rPr>
          <w:rFonts w:ascii="Arial" w:hAnsi="Arial" w:cs="Arial"/>
          <w:sz w:val="22"/>
          <w:szCs w:val="22"/>
        </w:rPr>
        <w:t>4</w:t>
      </w:r>
      <w:r>
        <w:rPr>
          <w:rFonts w:ascii="Arial" w:hAnsi="Arial" w:cs="Arial"/>
          <w:sz w:val="22"/>
          <w:szCs w:val="22"/>
        </w:rPr>
        <w:t xml:space="preserve"> (Distribución de juveniles en función a la captura relativa)</w:t>
      </w:r>
    </w:p>
    <w:p w14:paraId="2D07752D" w14:textId="77777777" w:rsidR="00453DC8" w:rsidRDefault="00453DC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12270183" w14:textId="6B9901EF" w:rsidR="00453DC8" w:rsidRDefault="00453DC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br w:type="page"/>
      </w:r>
    </w:p>
    <w:p w14:paraId="7D71C0F9" w14:textId="44C2C775" w:rsidR="00453DC8" w:rsidRDefault="00453DC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br w:type="page"/>
      </w:r>
    </w:p>
    <w:p w14:paraId="10050E1D" w14:textId="0EB0FF9F" w:rsidR="00453DC8" w:rsidRDefault="00453DC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br w:type="page"/>
      </w:r>
    </w:p>
    <w:p w14:paraId="2CFB398A" w14:textId="06CCE623" w:rsidR="00453DC8" w:rsidRDefault="00453DC8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br w:type="page"/>
      </w:r>
    </w:p>
    <w:p w14:paraId="3CDB3627" w14:textId="62363E74" w:rsidR="00453DC8" w:rsidRDefault="00826830" w:rsidP="007A7829">
      <w:pPr>
        <w:tabs>
          <w:tab w:val="left" w:pos="1669"/>
        </w:tabs>
        <w:rPr>
          <w:ins w:id="7" w:author="Erich Diaz Acuña" w:date="2024-12-18T08:47:00Z"/>
          <w:rFonts w:ascii="Arial" w:hAnsi="Arial" w:cs="Arial"/>
          <w:sz w:val="22"/>
          <w:szCs w:val="22"/>
        </w:rPr>
      </w:pPr>
      <w:ins w:id="8" w:author="Erich Diaz Acuña" w:date="2024-12-18T08:46:00Z">
        <w:r>
          <w:rPr>
            <w:rFonts w:ascii="Arial" w:hAnsi="Arial" w:cs="Arial"/>
            <w:sz w:val="22"/>
            <w:szCs w:val="22"/>
          </w:rPr>
          <w:lastRenderedPageBreak/>
          <w:t>Lista de c</w:t>
        </w:r>
      </w:ins>
      <w:ins w:id="9" w:author="Erich Diaz Acuña" w:date="2024-12-18T08:47:00Z">
        <w:r>
          <w:rPr>
            <w:rFonts w:ascii="Arial" w:hAnsi="Arial" w:cs="Arial"/>
            <w:sz w:val="22"/>
            <w:szCs w:val="22"/>
          </w:rPr>
          <w:t>ó</w:t>
        </w:r>
      </w:ins>
      <w:ins w:id="10" w:author="Erich Diaz Acuña" w:date="2024-12-18T08:46:00Z">
        <w:r>
          <w:rPr>
            <w:rFonts w:ascii="Arial" w:hAnsi="Arial" w:cs="Arial"/>
            <w:sz w:val="22"/>
            <w:szCs w:val="22"/>
          </w:rPr>
          <w:t>digos</w:t>
        </w:r>
      </w:ins>
    </w:p>
    <w:p w14:paraId="25F2DC9E" w14:textId="7396FE1F" w:rsidR="00826830" w:rsidRDefault="00826830" w:rsidP="007A7829">
      <w:pPr>
        <w:tabs>
          <w:tab w:val="left" w:pos="1669"/>
        </w:tabs>
        <w:rPr>
          <w:ins w:id="11" w:author="Erich Diaz Acuña" w:date="2024-12-18T08:49:00Z"/>
          <w:rFonts w:ascii="Arial" w:hAnsi="Arial" w:cs="Arial"/>
          <w:sz w:val="22"/>
          <w:szCs w:val="22"/>
        </w:rPr>
      </w:pPr>
      <w:ins w:id="12" w:author="Erich Diaz Acuña" w:date="2024-12-18T08:49:00Z">
        <w:r>
          <w:rPr>
            <w:rFonts w:ascii="Arial" w:hAnsi="Arial" w:cs="Arial"/>
            <w:sz w:val="22"/>
            <w:szCs w:val="22"/>
          </w:rPr>
          <w:t>creaBase.R</w:t>
        </w:r>
      </w:ins>
    </w:p>
    <w:p w14:paraId="38065447" w14:textId="65DBFBA3" w:rsidR="00826830" w:rsidRDefault="00826830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13" w:author="Erich Diaz Acuña" w:date="2024-12-18T08:53:00Z"/>
          <w:rFonts w:ascii="Arial" w:hAnsi="Arial" w:cs="Arial"/>
          <w:sz w:val="22"/>
          <w:szCs w:val="22"/>
        </w:rPr>
      </w:pPr>
      <w:ins w:id="14" w:author="Erich Diaz Acuña" w:date="2024-12-18T08:53:00Z">
        <w:r>
          <w:rPr>
            <w:rFonts w:ascii="Arial" w:hAnsi="Arial" w:cs="Arial"/>
            <w:sz w:val="22"/>
            <w:szCs w:val="22"/>
          </w:rPr>
          <w:t>Estandariza formatos</w:t>
        </w:r>
      </w:ins>
    </w:p>
    <w:p w14:paraId="39CC7450" w14:textId="303BD190" w:rsidR="00826830" w:rsidRDefault="00826830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15" w:author="Erich Diaz Acuña" w:date="2024-12-18T08:49:00Z"/>
          <w:rFonts w:ascii="Arial" w:hAnsi="Arial" w:cs="Arial"/>
          <w:sz w:val="22"/>
          <w:szCs w:val="22"/>
        </w:rPr>
      </w:pPr>
      <w:ins w:id="16" w:author="Erich Diaz Acuña" w:date="2024-12-18T08:49:00Z">
        <w:r>
          <w:rPr>
            <w:rFonts w:ascii="Arial" w:hAnsi="Arial" w:cs="Arial"/>
            <w:sz w:val="22"/>
            <w:szCs w:val="22"/>
          </w:rPr>
          <w:t>Integra datos biométricos de diferentes puertos en 1 sola base</w:t>
        </w:r>
      </w:ins>
    </w:p>
    <w:p w14:paraId="53990403" w14:textId="3EBBBCC4" w:rsidR="00826830" w:rsidRDefault="00826830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17" w:author="Erich Diaz Acuña" w:date="2024-12-18T08:49:00Z"/>
          <w:rFonts w:ascii="Arial" w:hAnsi="Arial" w:cs="Arial"/>
          <w:sz w:val="22"/>
          <w:szCs w:val="22"/>
        </w:rPr>
      </w:pPr>
      <w:ins w:id="18" w:author="Erich Diaz Acuña" w:date="2024-12-18T08:49:00Z">
        <w:r>
          <w:rPr>
            <w:rFonts w:ascii="Arial" w:hAnsi="Arial" w:cs="Arial"/>
            <w:sz w:val="22"/>
            <w:szCs w:val="22"/>
          </w:rPr>
          <w:t>Elimina datos duplicados</w:t>
        </w:r>
      </w:ins>
    </w:p>
    <w:p w14:paraId="42407B01" w14:textId="3F6CA636" w:rsidR="00826830" w:rsidRDefault="00826830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19" w:author="Erich Diaz Acuña" w:date="2024-12-18T08:50:00Z"/>
          <w:rFonts w:ascii="Arial" w:hAnsi="Arial" w:cs="Arial"/>
          <w:sz w:val="22"/>
          <w:szCs w:val="22"/>
        </w:rPr>
      </w:pPr>
      <w:ins w:id="20" w:author="Erich Diaz Acuña" w:date="2024-12-18T08:50:00Z">
        <w:r>
          <w:rPr>
            <w:rFonts w:ascii="Arial" w:hAnsi="Arial" w:cs="Arial"/>
            <w:sz w:val="22"/>
            <w:szCs w:val="22"/>
          </w:rPr>
          <w:t>Filtra datos sin referencia de posición</w:t>
        </w:r>
      </w:ins>
    </w:p>
    <w:p w14:paraId="6B4489F0" w14:textId="00E70D24" w:rsidR="00826830" w:rsidRDefault="00826830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21" w:author="Pelagicos" w:date="2024-12-18T09:07:00Z"/>
          <w:rFonts w:ascii="Arial" w:hAnsi="Arial" w:cs="Arial"/>
          <w:sz w:val="22"/>
          <w:szCs w:val="22"/>
        </w:rPr>
      </w:pPr>
      <w:ins w:id="22" w:author="Erich Diaz Acuña" w:date="2024-12-18T08:50:00Z">
        <w:r>
          <w:rPr>
            <w:rFonts w:ascii="Arial" w:hAnsi="Arial" w:cs="Arial"/>
            <w:sz w:val="22"/>
            <w:szCs w:val="22"/>
          </w:rPr>
          <w:t>Filtra datos son referencia d ecaptura</w:t>
        </w:r>
      </w:ins>
    </w:p>
    <w:p w14:paraId="3AEFC6B1" w14:textId="338E0350" w:rsidR="00CD7B2A" w:rsidRPr="00CD7B2A" w:rsidRDefault="00CD7B2A" w:rsidP="008F6555">
      <w:pPr>
        <w:pStyle w:val="Prrafodelista"/>
        <w:numPr>
          <w:ilvl w:val="0"/>
          <w:numId w:val="2"/>
        </w:numPr>
        <w:tabs>
          <w:tab w:val="left" w:pos="1669"/>
        </w:tabs>
        <w:rPr>
          <w:ins w:id="23" w:author="Erich Diaz Acuña" w:date="2024-12-18T08:50:00Z"/>
          <w:rFonts w:ascii="Arial" w:hAnsi="Arial" w:cs="Arial"/>
          <w:sz w:val="22"/>
          <w:szCs w:val="22"/>
        </w:rPr>
      </w:pPr>
      <w:ins w:id="24" w:author="Pelagicos" w:date="2024-12-18T09:07:00Z">
        <w:r w:rsidRPr="00CD7B2A">
          <w:rPr>
            <w:rFonts w:ascii="Arial" w:hAnsi="Arial" w:cs="Arial"/>
            <w:sz w:val="22"/>
            <w:szCs w:val="22"/>
            <w:rPrChange w:id="25" w:author="Pelagicos" w:date="2024-12-18T09:09:00Z">
              <w:rPr>
                <w:rFonts w:ascii="Arial" w:hAnsi="Arial" w:cs="Arial"/>
                <w:strike/>
                <w:sz w:val="22"/>
                <w:szCs w:val="22"/>
              </w:rPr>
            </w:rPrChange>
          </w:rPr>
          <w:t>Toma como la moda el valor máximo de cada estructura de tallas por muestreo biométrico</w:t>
        </w:r>
      </w:ins>
    </w:p>
    <w:p w14:paraId="55D9267C" w14:textId="77777777" w:rsidR="00826830" w:rsidRPr="00826830" w:rsidRDefault="00826830">
      <w:pPr>
        <w:tabs>
          <w:tab w:val="left" w:pos="1669"/>
        </w:tabs>
        <w:jc w:val="both"/>
        <w:rPr>
          <w:ins w:id="26" w:author="Erich Diaz Acuña" w:date="2024-12-18T08:50:00Z"/>
          <w:rFonts w:ascii="Arial" w:hAnsi="Arial" w:cs="Arial"/>
          <w:sz w:val="22"/>
          <w:szCs w:val="22"/>
          <w:rPrChange w:id="27" w:author="Erich Diaz Acuña" w:date="2024-12-18T08:50:00Z">
            <w:rPr>
              <w:ins w:id="28" w:author="Erich Diaz Acuña" w:date="2024-12-18T08:50:00Z"/>
            </w:rPr>
          </w:rPrChange>
        </w:rPr>
        <w:pPrChange w:id="29" w:author="Erich Diaz Acuña" w:date="2024-12-18T08:50:00Z">
          <w:pPr>
            <w:pStyle w:val="Prrafodelista"/>
            <w:numPr>
              <w:numId w:val="2"/>
            </w:numPr>
            <w:tabs>
              <w:tab w:val="left" w:pos="1669"/>
            </w:tabs>
            <w:ind w:hanging="360"/>
            <w:jc w:val="both"/>
          </w:pPr>
        </w:pPrChange>
      </w:pPr>
      <w:ins w:id="30" w:author="Erich Diaz Acuña" w:date="2024-12-18T08:50:00Z">
        <w:r w:rsidRPr="00826830">
          <w:rPr>
            <w:rFonts w:ascii="Arial" w:hAnsi="Arial" w:cs="Arial"/>
            <w:sz w:val="22"/>
            <w:szCs w:val="22"/>
            <w:rPrChange w:id="31" w:author="Erich Diaz Acuña" w:date="2024-12-18T08:50:00Z">
              <w:rPr/>
            </w:rPrChange>
          </w:rPr>
          <w:t>creaMpagaGrilla.R este código sirve elaborar mapas de distribución de captura relativa de juveniles en grillas de 5x5</w:t>
        </w:r>
      </w:ins>
    </w:p>
    <w:p w14:paraId="4631405B" w14:textId="77777777" w:rsidR="00826830" w:rsidRDefault="00826830" w:rsidP="00826830">
      <w:pPr>
        <w:tabs>
          <w:tab w:val="left" w:pos="1669"/>
        </w:tabs>
        <w:rPr>
          <w:ins w:id="32" w:author="Erich Diaz Acuña" w:date="2024-12-18T08:50:00Z"/>
          <w:rFonts w:ascii="Arial" w:hAnsi="Arial" w:cs="Arial"/>
          <w:sz w:val="22"/>
          <w:szCs w:val="22"/>
        </w:rPr>
      </w:pPr>
    </w:p>
    <w:p w14:paraId="4ACB9815" w14:textId="77777777" w:rsidR="00826830" w:rsidRPr="00826830" w:rsidRDefault="00826830" w:rsidP="00826830">
      <w:pPr>
        <w:tabs>
          <w:tab w:val="left" w:pos="1669"/>
        </w:tabs>
        <w:rPr>
          <w:ins w:id="33" w:author="Erich Diaz Acuña" w:date="2024-12-18T08:48:00Z"/>
          <w:rFonts w:ascii="Arial" w:hAnsi="Arial" w:cs="Arial"/>
          <w:sz w:val="22"/>
          <w:szCs w:val="22"/>
          <w:rPrChange w:id="34" w:author="Erich Diaz Acuña" w:date="2024-12-18T08:50:00Z">
            <w:rPr>
              <w:ins w:id="35" w:author="Erich Diaz Acuña" w:date="2024-12-18T08:48:00Z"/>
            </w:rPr>
          </w:rPrChange>
        </w:rPr>
      </w:pPr>
    </w:p>
    <w:p w14:paraId="1E016E09" w14:textId="77777777" w:rsidR="00826830" w:rsidRPr="007A7829" w:rsidRDefault="00826830" w:rsidP="007A7829">
      <w:pPr>
        <w:tabs>
          <w:tab w:val="left" w:pos="1669"/>
        </w:tabs>
        <w:rPr>
          <w:rFonts w:ascii="Arial" w:hAnsi="Arial" w:cs="Arial"/>
          <w:sz w:val="22"/>
          <w:szCs w:val="22"/>
        </w:rPr>
      </w:pPr>
    </w:p>
    <w:sectPr w:rsidR="00826830" w:rsidRPr="007A7829" w:rsidSect="006006B4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E131E04" w16cid:durableId="4610357F"/>
  <w16cid:commentId w16cid:paraId="4E736EA5" w16cid:durableId="6C8D4AE5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5658E7" w14:textId="77777777" w:rsidR="00E26A0D" w:rsidRDefault="00E26A0D" w:rsidP="00D8739D">
      <w:pPr>
        <w:spacing w:after="0" w:line="240" w:lineRule="auto"/>
      </w:pPr>
      <w:r>
        <w:separator/>
      </w:r>
    </w:p>
  </w:endnote>
  <w:endnote w:type="continuationSeparator" w:id="0">
    <w:p w14:paraId="17C629C2" w14:textId="77777777" w:rsidR="00E26A0D" w:rsidRDefault="00E26A0D" w:rsidP="00D873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E03270" w14:textId="77777777" w:rsidR="00785337" w:rsidRDefault="0078533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E35948" w14:textId="77777777" w:rsidR="00785337" w:rsidRDefault="00785337">
    <w:pPr>
      <w:pStyle w:val="Piedepgina"/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18A09718" wp14:editId="63D13EB8">
          <wp:simplePos x="0" y="0"/>
          <wp:positionH relativeFrom="column">
            <wp:posOffset>-12700</wp:posOffset>
          </wp:positionH>
          <wp:positionV relativeFrom="paragraph">
            <wp:posOffset>-376392</wp:posOffset>
          </wp:positionV>
          <wp:extent cx="1346200" cy="700405"/>
          <wp:effectExtent l="0" t="0" r="0" b="0"/>
          <wp:wrapSquare wrapText="bothSides"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10000" b="90000" l="10000" r="90000">
                                <a14:foregroundMark x1="32453" y1="54348" x2="24906" y2="77536"/>
                                <a14:backgroundMark x1="53962" y1="36232" x2="53962" y2="36232"/>
                                <a14:backgroundMark x1="40000" y1="39130" x2="40000" y2="39130"/>
                                <a14:backgroundMark x1="32453" y1="46377" x2="32453" y2="46377"/>
                                <a14:backgroundMark x1="60755" y1="71739" x2="60755" y2="71739"/>
                                <a14:backgroundMark x1="69057" y1="23188" x2="69057" y2="23188"/>
                                <a14:backgroundMark x1="67547" y1="33333" x2="67547" y2="3333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46200" cy="7004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1D730E" w14:textId="77777777" w:rsidR="00785337" w:rsidRDefault="0078533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49E0F3" w14:textId="77777777" w:rsidR="00E26A0D" w:rsidRDefault="00E26A0D" w:rsidP="00D8739D">
      <w:pPr>
        <w:spacing w:after="0" w:line="240" w:lineRule="auto"/>
      </w:pPr>
      <w:r>
        <w:separator/>
      </w:r>
    </w:p>
  </w:footnote>
  <w:footnote w:type="continuationSeparator" w:id="0">
    <w:p w14:paraId="5FEB7F02" w14:textId="77777777" w:rsidR="00E26A0D" w:rsidRDefault="00E26A0D" w:rsidP="00D873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7BF281" w14:textId="77777777" w:rsidR="00785337" w:rsidRDefault="0078533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4633744"/>
      <w:docPartObj>
        <w:docPartGallery w:val="Page Numbers (Top of Page)"/>
        <w:docPartUnique/>
      </w:docPartObj>
    </w:sdtPr>
    <w:sdtEndPr/>
    <w:sdtContent>
      <w:p w14:paraId="346E3129" w14:textId="43D0FD77" w:rsidR="00D8739D" w:rsidRDefault="00D8739D">
        <w:pPr>
          <w:pStyle w:val="Encabezado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A5745" w:rsidRPr="00FA5745">
          <w:rPr>
            <w:noProof/>
            <w:lang w:val="es-ES"/>
          </w:rPr>
          <w:t>18</w:t>
        </w:r>
        <w:r>
          <w:fldChar w:fldCharType="end"/>
        </w:r>
      </w:p>
    </w:sdtContent>
  </w:sdt>
  <w:p w14:paraId="0260C020" w14:textId="77777777" w:rsidR="00D8739D" w:rsidRDefault="00D8739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6F8411" w14:textId="77777777" w:rsidR="00785337" w:rsidRDefault="0078533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5D4134"/>
    <w:multiLevelType w:val="hybridMultilevel"/>
    <w:tmpl w:val="9732F2EE"/>
    <w:lvl w:ilvl="0" w:tplc="6F9879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AE6BFD"/>
    <w:multiLevelType w:val="hybridMultilevel"/>
    <w:tmpl w:val="29365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6CC39E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Pelagicos">
    <w15:presenceInfo w15:providerId="None" w15:userId="Pelagicos"/>
  </w15:person>
  <w15:person w15:author="Erich Diaz Acuña">
    <w15:presenceInfo w15:providerId="AD" w15:userId="S-1-5-21-3351185825-1639465487-3430401080-1442"/>
  </w15:person>
  <w15:person w15:author="Casa">
    <w15:presenceInfo w15:providerId="None" w15:userId="Cas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FA8"/>
    <w:rsid w:val="0004082C"/>
    <w:rsid w:val="00053E5D"/>
    <w:rsid w:val="000B17D7"/>
    <w:rsid w:val="000D7A05"/>
    <w:rsid w:val="001114BA"/>
    <w:rsid w:val="001B2776"/>
    <w:rsid w:val="00206EA0"/>
    <w:rsid w:val="002533CC"/>
    <w:rsid w:val="002A66C1"/>
    <w:rsid w:val="002D1F44"/>
    <w:rsid w:val="00326FA8"/>
    <w:rsid w:val="00362B75"/>
    <w:rsid w:val="004017B6"/>
    <w:rsid w:val="00402D20"/>
    <w:rsid w:val="00453DC8"/>
    <w:rsid w:val="004725A3"/>
    <w:rsid w:val="004B6319"/>
    <w:rsid w:val="0052037F"/>
    <w:rsid w:val="00535E18"/>
    <w:rsid w:val="0054726B"/>
    <w:rsid w:val="005825F2"/>
    <w:rsid w:val="00593332"/>
    <w:rsid w:val="005C2B6F"/>
    <w:rsid w:val="005C6764"/>
    <w:rsid w:val="005E2322"/>
    <w:rsid w:val="005E5855"/>
    <w:rsid w:val="005F391E"/>
    <w:rsid w:val="006006B4"/>
    <w:rsid w:val="00615FA7"/>
    <w:rsid w:val="00622C15"/>
    <w:rsid w:val="00636B6F"/>
    <w:rsid w:val="006A648C"/>
    <w:rsid w:val="006B02D3"/>
    <w:rsid w:val="00703C5A"/>
    <w:rsid w:val="00727351"/>
    <w:rsid w:val="00770BC5"/>
    <w:rsid w:val="0077485F"/>
    <w:rsid w:val="00785337"/>
    <w:rsid w:val="007A7829"/>
    <w:rsid w:val="007B5C5E"/>
    <w:rsid w:val="007C548E"/>
    <w:rsid w:val="007E4E64"/>
    <w:rsid w:val="007F24D3"/>
    <w:rsid w:val="007F421F"/>
    <w:rsid w:val="007F7CD6"/>
    <w:rsid w:val="008176ED"/>
    <w:rsid w:val="008238EC"/>
    <w:rsid w:val="00826830"/>
    <w:rsid w:val="00831F6E"/>
    <w:rsid w:val="00840BDE"/>
    <w:rsid w:val="0088343C"/>
    <w:rsid w:val="008B040A"/>
    <w:rsid w:val="008B4AEB"/>
    <w:rsid w:val="008F6555"/>
    <w:rsid w:val="009069B4"/>
    <w:rsid w:val="009A5D0E"/>
    <w:rsid w:val="00AB6FD9"/>
    <w:rsid w:val="00B06120"/>
    <w:rsid w:val="00B55F2C"/>
    <w:rsid w:val="00B91FBE"/>
    <w:rsid w:val="00B940BF"/>
    <w:rsid w:val="00B943C9"/>
    <w:rsid w:val="00BF6507"/>
    <w:rsid w:val="00CB5135"/>
    <w:rsid w:val="00CD7B2A"/>
    <w:rsid w:val="00D85FC6"/>
    <w:rsid w:val="00D8739D"/>
    <w:rsid w:val="00DA6AAF"/>
    <w:rsid w:val="00E02EB5"/>
    <w:rsid w:val="00E03717"/>
    <w:rsid w:val="00E26A0D"/>
    <w:rsid w:val="00E40520"/>
    <w:rsid w:val="00E52C9F"/>
    <w:rsid w:val="00EE4946"/>
    <w:rsid w:val="00F44BBC"/>
    <w:rsid w:val="00FA5745"/>
    <w:rsid w:val="00FD1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D7B586"/>
  <w15:chartTrackingRefBased/>
  <w15:docId w15:val="{B8444574-823A-4685-947C-88112ED06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P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26F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26F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26F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26F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26F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26F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26F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26F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26F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26F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26F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26F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26FA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26FA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26FA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26FA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26FA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26FA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26F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26F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26F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26F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26F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26FA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26FA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26FA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26F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26FA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26FA8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00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D873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8739D"/>
  </w:style>
  <w:style w:type="paragraph" w:styleId="Piedepgina">
    <w:name w:val="footer"/>
    <w:basedOn w:val="Normal"/>
    <w:link w:val="PiedepginaCar"/>
    <w:uiPriority w:val="99"/>
    <w:unhideWhenUsed/>
    <w:rsid w:val="00D8739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8739D"/>
  </w:style>
  <w:style w:type="paragraph" w:styleId="Textodeglobo">
    <w:name w:val="Balloon Text"/>
    <w:basedOn w:val="Normal"/>
    <w:link w:val="TextodegloboCar"/>
    <w:uiPriority w:val="99"/>
    <w:semiHidden/>
    <w:unhideWhenUsed/>
    <w:rsid w:val="00E037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03717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E0371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0371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0371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0371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03717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8F6555"/>
    <w:pPr>
      <w:spacing w:after="0" w:line="240" w:lineRule="auto"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5472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54726B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gntyacmba4b">
    <w:name w:val="gntyacmba4b"/>
    <w:basedOn w:val="Fuentedeprrafopredeter"/>
    <w:rsid w:val="005472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0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eader" Target="header3.xm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microsoft.com/office/2016/09/relationships/commentsIds" Target="commentsIds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microsoft.com/office/2011/relationships/people" Target="people.xml"/></Relationships>
</file>

<file path=word/_rels/foot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18</Pages>
  <Words>744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Casa</dc:creator>
  <cp:keywords/>
  <dc:description/>
  <cp:lastModifiedBy>Pelagicos</cp:lastModifiedBy>
  <cp:revision>11</cp:revision>
  <dcterms:created xsi:type="dcterms:W3CDTF">2024-12-18T13:34:00Z</dcterms:created>
  <dcterms:modified xsi:type="dcterms:W3CDTF">2024-12-20T21:44:00Z</dcterms:modified>
</cp:coreProperties>
</file>